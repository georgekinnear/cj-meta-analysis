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endnotes.xml" ContentType="application/vnd.openxmlformats-officedocument.wordprocessingml.endnotes+xml"/>
  <Override PartName="/word/header2.xml" ContentType="application/vnd.openxmlformats-officedocument.wordprocessingml.header+xml"/>
  <Override PartName="/word/header1.xml" ContentType="application/vnd.openxmlformats-officedocument.wordprocessingml.header+xml"/>
  <Override PartName="/word/footnotes.xml" ContentType="application/vnd.openxmlformats-officedocument.wordprocessingml.footnotes+xml"/>
  <Override PartName="/word/theme/theme1.xml" ContentType="application/vnd.openxmlformats-officedocument.theme+xml"/>
  <Override PartName="/word/webextensions/webextension1.xml" ContentType="application/vnd.ms-office.webextension+xml"/>
  <Override PartName="/word/webextensions/taskpanes.xml" ContentType="application/vnd.ms-office.webextensiontaskpanes+xml"/>
  <Override PartName="/word/comments.xml" ContentType="application/vnd.openxmlformats-officedocument.wordprocessingml.comments+xml"/>
  <Override PartName="/word/settings.xml" ContentType="application/vnd.openxmlformats-officedocument.wordprocessingml.settings+xml"/>
  <Override PartName="/word/glossary/document.xml" ContentType="application/vnd.openxmlformats-officedocument.wordprocessingml.document.glossary+xml"/>
  <Override PartName="/word/glossary/settings.xml" ContentType="application/vnd.openxmlformats-officedocument.wordprocessingml.settings+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webSettings.xml" ContentType="application/vnd.openxmlformats-officedocument.wordprocessingml.web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people.xml" ContentType="application/vnd.openxmlformats-officedocument.wordprocessingml.people+xml"/>
  <Override PartName="/word/fontTable.xml" ContentType="application/vnd.openxmlformats-officedocument.wordprocessingml.fontTable+xml"/>
  <Override PartName="/word/commentsExtensible.xml" ContentType="application/vnd.openxmlformats-officedocument.wordprocessingml.commentsExtensibl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glossary/styles.xml" ContentType="application/vnd.openxmlformats-officedocument.wordprocessingml.styles+xml"/>
  <Override PartName="/word/numbering.xml" ContentType="application/vnd.openxmlformats-officedocument.wordprocessingml.numbering+xml"/>
  <Override PartName="/customXml/itemProps4.xml" ContentType="application/vnd.openxmlformats-officedocument.customXmlProperties+xml"/>
  <Override PartName="/customXml/itemProps3.xml" ContentType="application/vnd.openxmlformats-officedocument.customXmlProperties+xml"/>
  <Override PartName="/customXml/itemProps5.xml" ContentType="application/vnd.openxmlformats-officedocument.customXml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591FF9" w14:textId="0F85C4F4" w:rsidR="002A1B29" w:rsidRDefault="00B74E63" w:rsidP="00B75A86">
      <w:pPr>
        <w:pStyle w:val="Title"/>
      </w:pPr>
      <w:sdt>
        <w:sdtPr>
          <w:alias w:val="Title"/>
          <w:tag w:val=""/>
          <w:id w:val="726351117"/>
          <w:placeholder>
            <w:docPart w:val="31AF99DDD2384B41AE632F6C1503924E"/>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r w:rsidR="00400CFC">
            <w:t>Constructing scales of complex objects</w:t>
          </w:r>
          <w:r w:rsidR="00B75A86">
            <w:t xml:space="preserve"> using comparative judgement</w:t>
          </w:r>
          <w:r w:rsidR="00C265F9">
            <w:t xml:space="preserve"> </w:t>
          </w:r>
          <w:r w:rsidR="007175A6">
            <w:t>methods</w:t>
          </w:r>
        </w:sdtContent>
      </w:sdt>
    </w:p>
    <w:p w14:paraId="242C516D" w14:textId="2B54ED40" w:rsidR="002A1B29" w:rsidRDefault="00061A18">
      <w:pPr>
        <w:pStyle w:val="Title2"/>
      </w:pPr>
      <w:r>
        <w:t>Ian Jones and Ben Davies</w:t>
      </w:r>
    </w:p>
    <w:p w14:paraId="5DAA9BA1" w14:textId="77777777" w:rsidR="00A66281" w:rsidRDefault="002C1A46">
      <w:pPr>
        <w:pStyle w:val="Title2"/>
      </w:pPr>
      <w:r>
        <w:t>Loughborough University</w:t>
      </w:r>
      <w:r w:rsidR="00A66281">
        <w:t>, UK</w:t>
      </w:r>
      <w:r w:rsidR="001135B1">
        <w:t xml:space="preserve"> </w:t>
      </w:r>
    </w:p>
    <w:p w14:paraId="533C7E64" w14:textId="62B98EEC" w:rsidR="002A1B29" w:rsidRDefault="00A66281">
      <w:pPr>
        <w:pStyle w:val="Title2"/>
      </w:pPr>
      <w:r>
        <w:t>UCL, UK</w:t>
      </w:r>
    </w:p>
    <w:p w14:paraId="52C99A38" w14:textId="0B177639" w:rsidR="002A1B29" w:rsidRDefault="002C1A46">
      <w:pPr>
        <w:pStyle w:val="Title"/>
      </w:pPr>
      <w:r>
        <w:t xml:space="preserve">Most recent </w:t>
      </w:r>
      <w:r w:rsidR="00A23F5C">
        <w:t>edits</w:t>
      </w:r>
      <w:r>
        <w:t xml:space="preserve">: </w:t>
      </w:r>
      <w:r w:rsidR="00A23F5C">
        <w:t>Ben Davies</w:t>
      </w:r>
      <w:r>
        <w:t xml:space="preserve"> [</w:t>
      </w:r>
      <w:r w:rsidR="00B76A86">
        <w:t>0</w:t>
      </w:r>
      <w:r w:rsidR="00A23F5C">
        <w:t>4</w:t>
      </w:r>
      <w:r w:rsidR="00B76A86">
        <w:t>/03</w:t>
      </w:r>
      <w:r>
        <w:t>/202</w:t>
      </w:r>
      <w:r w:rsidR="00F02571">
        <w:t>1</w:t>
      </w:r>
      <w:r>
        <w:t>]</w:t>
      </w:r>
    </w:p>
    <w:p w14:paraId="1B2E32A8" w14:textId="77777777" w:rsidR="002A1B29" w:rsidRDefault="002A1B29"/>
    <w:p w14:paraId="565A287A" w14:textId="5B1B0C12" w:rsidR="002A1B29" w:rsidRDefault="002A1B29" w:rsidP="002C1A46">
      <w:pPr>
        <w:ind w:firstLine="0"/>
      </w:pPr>
    </w:p>
    <w:p w14:paraId="5BCFBB2B" w14:textId="214A706C" w:rsidR="002A1B29" w:rsidRDefault="00F91DBD">
      <w:pPr>
        <w:pStyle w:val="SectionTitle"/>
      </w:pPr>
      <w:bookmarkStart w:id="0" w:name="_Toc409783205"/>
      <w:r>
        <w:lastRenderedPageBreak/>
        <w:t>Abstract</w:t>
      </w:r>
      <w:bookmarkEnd w:id="0"/>
    </w:p>
    <w:p w14:paraId="6858CA26" w14:textId="77777777" w:rsidR="00096520" w:rsidRDefault="00096520" w:rsidP="00096520">
      <w:pPr>
        <w:ind w:firstLine="0"/>
      </w:pPr>
    </w:p>
    <w:p w14:paraId="5EEF6FE4" w14:textId="77777777" w:rsidR="00096520" w:rsidRDefault="00096520" w:rsidP="00096520">
      <w:pPr>
        <w:pStyle w:val="ListParagraph"/>
        <w:numPr>
          <w:ilvl w:val="0"/>
          <w:numId w:val="15"/>
        </w:numPr>
        <w:spacing w:line="240" w:lineRule="auto"/>
      </w:pPr>
      <w:r>
        <w:t>DESIGN CONSIDERATIONS</w:t>
      </w:r>
    </w:p>
    <w:p w14:paraId="0EB70FA4" w14:textId="77777777" w:rsidR="00096520" w:rsidRDefault="00096520" w:rsidP="00096520">
      <w:pPr>
        <w:pStyle w:val="ListParagraph"/>
        <w:numPr>
          <w:ilvl w:val="0"/>
          <w:numId w:val="15"/>
        </w:numPr>
        <w:spacing w:line="240" w:lineRule="auto"/>
      </w:pPr>
      <w:r>
        <w:t>EVALUATING THE SCALE</w:t>
      </w:r>
    </w:p>
    <w:p w14:paraId="1FDFB2CA" w14:textId="77777777" w:rsidR="00096520" w:rsidRDefault="00096520" w:rsidP="00096520">
      <w:pPr>
        <w:pStyle w:val="ListParagraph"/>
        <w:numPr>
          <w:ilvl w:val="1"/>
          <w:numId w:val="15"/>
        </w:numPr>
        <w:spacing w:line="240" w:lineRule="auto"/>
      </w:pPr>
      <w:r>
        <w:t>Approaches to reliability (SSR, inter-rater)</w:t>
      </w:r>
    </w:p>
    <w:p w14:paraId="63DAA94D" w14:textId="77777777" w:rsidR="00096520" w:rsidRDefault="00096520" w:rsidP="00096520">
      <w:pPr>
        <w:pStyle w:val="ListParagraph"/>
        <w:numPr>
          <w:ilvl w:val="1"/>
          <w:numId w:val="15"/>
        </w:numPr>
        <w:spacing w:line="240" w:lineRule="auto"/>
      </w:pPr>
      <w:r>
        <w:t xml:space="preserve">Approaches to validity </w:t>
      </w:r>
    </w:p>
    <w:p w14:paraId="569DD878" w14:textId="77777777" w:rsidR="00096520" w:rsidRDefault="00096520" w:rsidP="00096520">
      <w:pPr>
        <w:pStyle w:val="ListParagraph"/>
        <w:numPr>
          <w:ilvl w:val="0"/>
          <w:numId w:val="15"/>
        </w:numPr>
        <w:spacing w:line="240" w:lineRule="auto"/>
      </w:pPr>
      <w:r>
        <w:t>DISCUSSION</w:t>
      </w:r>
    </w:p>
    <w:p w14:paraId="00866A36" w14:textId="77777777" w:rsidR="00096520" w:rsidRDefault="00096520" w:rsidP="00096520">
      <w:pPr>
        <w:pStyle w:val="ListParagraph"/>
        <w:numPr>
          <w:ilvl w:val="1"/>
          <w:numId w:val="15"/>
        </w:numPr>
        <w:spacing w:line="240" w:lineRule="auto"/>
      </w:pPr>
      <w:r>
        <w:t>A simple idea, with many potential applications across the social sciences</w:t>
      </w:r>
    </w:p>
    <w:p w14:paraId="3FA53B56" w14:textId="77777777" w:rsidR="00096520" w:rsidRDefault="00096520" w:rsidP="00096520">
      <w:pPr>
        <w:pStyle w:val="ListParagraph"/>
        <w:numPr>
          <w:ilvl w:val="1"/>
          <w:numId w:val="15"/>
        </w:numPr>
        <w:spacing w:line="240" w:lineRule="auto"/>
      </w:pPr>
      <w:r>
        <w:t>Common objections: it’s black box; it’s inherently norm-referenced; it’s inefficient</w:t>
      </w:r>
    </w:p>
    <w:p w14:paraId="016D8E8D" w14:textId="77777777" w:rsidR="00BC6ACD" w:rsidRDefault="00BC6ACD">
      <w:pPr>
        <w:pStyle w:val="NoSpacing"/>
      </w:pPr>
    </w:p>
    <w:p w14:paraId="6FDAFA27" w14:textId="6741A11D" w:rsidR="00BC6ACD" w:rsidRDefault="008662E9">
      <w:pPr>
        <w:pStyle w:val="NoSpacing"/>
      </w:pPr>
      <w:r w:rsidRPr="008662E9">
        <w:t>Keywords:  Comparative Judgement, Measurement, Reliability, Validity</w:t>
      </w:r>
    </w:p>
    <w:p w14:paraId="272459C4" w14:textId="77777777" w:rsidR="008662E9" w:rsidRDefault="008662E9"/>
    <w:p w14:paraId="35E09041" w14:textId="77777777" w:rsidR="008662E9" w:rsidRDefault="008662E9"/>
    <w:p w14:paraId="552755C2" w14:textId="77777777" w:rsidR="008662E9" w:rsidRDefault="008662E9"/>
    <w:p w14:paraId="05B06611" w14:textId="77777777" w:rsidR="008662E9" w:rsidRDefault="008662E9"/>
    <w:p w14:paraId="7FACB347" w14:textId="77777777" w:rsidR="008662E9" w:rsidRDefault="008662E9"/>
    <w:p w14:paraId="3E6D84F8" w14:textId="77777777" w:rsidR="008662E9" w:rsidRDefault="008662E9"/>
    <w:p w14:paraId="456364CB" w14:textId="77777777" w:rsidR="008662E9" w:rsidRDefault="008662E9"/>
    <w:p w14:paraId="60ABA1FF" w14:textId="77777777" w:rsidR="008662E9" w:rsidRDefault="008662E9"/>
    <w:p w14:paraId="4744E16B" w14:textId="77777777" w:rsidR="00BC2B3C" w:rsidRDefault="00BC2B3C" w:rsidP="00B75A86"/>
    <w:p w14:paraId="6AF3EB57" w14:textId="71C6C7C2" w:rsidR="00BC2B3C" w:rsidRDefault="00BC2B3C" w:rsidP="00B75A86"/>
    <w:p w14:paraId="71EA5DD3" w14:textId="471E6DB3" w:rsidR="002B6769" w:rsidRDefault="002B6769" w:rsidP="00B75A86"/>
    <w:p w14:paraId="75634437" w14:textId="7C3CEA29" w:rsidR="002B6769" w:rsidRDefault="002B6769" w:rsidP="00B75A86"/>
    <w:p w14:paraId="47F03495" w14:textId="651E248C" w:rsidR="002B6769" w:rsidRDefault="002B6769" w:rsidP="00B75A86"/>
    <w:p w14:paraId="506D08B1" w14:textId="01F3557B" w:rsidR="002B6769" w:rsidRDefault="002B6769" w:rsidP="00B75A86"/>
    <w:p w14:paraId="6F2307BA" w14:textId="77777777" w:rsidR="002B6769" w:rsidRDefault="002B6769" w:rsidP="00B75A86"/>
    <w:p w14:paraId="438B8C79" w14:textId="0CC2614A" w:rsidR="00B75A86" w:rsidRPr="00B75A86" w:rsidRDefault="00BC2B3C" w:rsidP="00BC2B3C">
      <w:pPr>
        <w:ind w:firstLine="0"/>
        <w:jc w:val="center"/>
        <w:rPr>
          <w:b/>
          <w:bCs/>
        </w:rPr>
      </w:pPr>
      <w:r>
        <w:rPr>
          <w:b/>
          <w:bCs/>
        </w:rPr>
        <w:lastRenderedPageBreak/>
        <w:t>Introduction</w:t>
      </w:r>
    </w:p>
    <w:p w14:paraId="0F80CA1F" w14:textId="3EB11438" w:rsidR="0079207A" w:rsidRDefault="00A26279" w:rsidP="00DC23DB">
      <w:pPr>
        <w:ind w:firstLine="0"/>
      </w:pPr>
      <w:r>
        <w:t xml:space="preserve">A common barrier to </w:t>
      </w:r>
      <w:r w:rsidR="006D0307">
        <w:t>advancing our knowledge of the</w:t>
      </w:r>
      <w:r>
        <w:t xml:space="preserve"> social sciences relates to measurement. Researchers </w:t>
      </w:r>
      <w:r w:rsidR="008A667B">
        <w:t>commonly</w:t>
      </w:r>
      <w:r>
        <w:t xml:space="preserve"> need to </w:t>
      </w:r>
      <w:r w:rsidR="00B75A86">
        <w:t xml:space="preserve">position </w:t>
      </w:r>
      <w:r w:rsidR="00D878FE">
        <w:t>complex</w:t>
      </w:r>
      <w:r w:rsidR="00B75A86">
        <w:t xml:space="preserve"> objects</w:t>
      </w:r>
      <w:r>
        <w:t>,</w:t>
      </w:r>
      <w:r w:rsidR="00B75A86">
        <w:t xml:space="preserve"> </w:t>
      </w:r>
      <w:r w:rsidR="00696BFC">
        <w:t>which</w:t>
      </w:r>
      <w:r w:rsidR="00B75A86">
        <w:t xml:space="preserve"> might be very different to one another</w:t>
      </w:r>
      <w:r>
        <w:t>,</w:t>
      </w:r>
      <w:r w:rsidR="00B75A86">
        <w:t xml:space="preserve"> on a linear scale</w:t>
      </w:r>
      <w:r>
        <w:t xml:space="preserve">. The scale represents </w:t>
      </w:r>
      <w:r w:rsidR="008D3A92">
        <w:t>a construct</w:t>
      </w:r>
      <w:r>
        <w:t xml:space="preserve">, which is </w:t>
      </w:r>
      <w:r w:rsidR="008D3A92">
        <w:t>typically</w:t>
      </w:r>
      <w:r>
        <w:t xml:space="preserve"> </w:t>
      </w:r>
      <w:r w:rsidR="005C3309">
        <w:t>an</w:t>
      </w:r>
      <w:r>
        <w:t xml:space="preserve"> </w:t>
      </w:r>
      <w:r w:rsidR="009D4D44">
        <w:t xml:space="preserve">attribute or </w:t>
      </w:r>
      <w:r>
        <w:t xml:space="preserve">theoretical idea that is </w:t>
      </w:r>
      <w:r w:rsidR="005C3309">
        <w:t xml:space="preserve">important but nebulous and therefore </w:t>
      </w:r>
      <w:r>
        <w:t xml:space="preserve">difficult to define or </w:t>
      </w:r>
      <w:proofErr w:type="spellStart"/>
      <w:r>
        <w:t>operationali</w:t>
      </w:r>
      <w:r w:rsidR="00CB112A">
        <w:t>s</w:t>
      </w:r>
      <w:r>
        <w:t>e</w:t>
      </w:r>
      <w:proofErr w:type="spellEnd"/>
      <w:r>
        <w:t xml:space="preserve">. </w:t>
      </w:r>
      <w:r w:rsidR="00CB112A">
        <w:t xml:space="preserve">Examples of </w:t>
      </w:r>
      <w:r w:rsidR="001E100C">
        <w:t xml:space="preserve">such </w:t>
      </w:r>
      <w:r w:rsidR="00CB112A">
        <w:t xml:space="preserve">constructs </w:t>
      </w:r>
      <w:r w:rsidR="00CA0EA9">
        <w:t>are</w:t>
      </w:r>
      <w:r w:rsidR="00CB112A">
        <w:t xml:space="preserve"> social attitudes, conceptual understanding</w:t>
      </w:r>
      <w:r w:rsidR="00EA007A">
        <w:t xml:space="preserve"> of mathematics</w:t>
      </w:r>
      <w:r w:rsidR="00CB112A">
        <w:t xml:space="preserve">, beauty, problem solving skills and so on. </w:t>
      </w:r>
    </w:p>
    <w:p w14:paraId="55B4828E" w14:textId="49E9FF42" w:rsidR="005D0387" w:rsidRDefault="0079207A" w:rsidP="008F5EC8">
      <w:r>
        <w:t xml:space="preserve">There are numerous methods for constructing linear scales </w:t>
      </w:r>
      <w:r w:rsidR="004158CA">
        <w:t xml:space="preserve">of nebulous constructs </w:t>
      </w:r>
      <w:r>
        <w:t>in the social sciences</w:t>
      </w:r>
      <w:r w:rsidR="00A874AE">
        <w:t>. For example, in fields such as psychology</w:t>
      </w:r>
      <w:r w:rsidR="003F4314">
        <w:t>, health</w:t>
      </w:r>
      <w:r>
        <w:t xml:space="preserve"> </w:t>
      </w:r>
      <w:r w:rsidR="00A874AE">
        <w:t xml:space="preserve">and education typical methods include </w:t>
      </w:r>
      <w:r>
        <w:t xml:space="preserve">clinical interviews </w:t>
      </w:r>
      <w:r w:rsidR="00A21FE4">
        <w:t xml:space="preserve">(Ginsburg, 1997) </w:t>
      </w:r>
      <w:r>
        <w:t xml:space="preserve">and developing psychometrically </w:t>
      </w:r>
      <w:r w:rsidR="009A5185">
        <w:t xml:space="preserve">robust </w:t>
      </w:r>
      <w:r w:rsidR="003F4314">
        <w:t xml:space="preserve">objective </w:t>
      </w:r>
      <w:r w:rsidR="009A5185">
        <w:t>tests</w:t>
      </w:r>
      <w:r w:rsidR="003F4314">
        <w:t xml:space="preserve"> (</w:t>
      </w:r>
      <w:proofErr w:type="gramStart"/>
      <w:r w:rsidR="003F4314">
        <w:t>e.g.</w:t>
      </w:r>
      <w:proofErr w:type="gramEnd"/>
      <w:r w:rsidR="003F4314">
        <w:t xml:space="preserve"> Burckhardt &amp; Anderson, 2003)</w:t>
      </w:r>
      <w:r w:rsidR="009A5185">
        <w:t xml:space="preserve">, </w:t>
      </w:r>
      <w:r>
        <w:t xml:space="preserve">but </w:t>
      </w:r>
      <w:r w:rsidR="009A5185">
        <w:t>these methods</w:t>
      </w:r>
      <w:r>
        <w:t xml:space="preserve"> tend to be resource and time-intensive</w:t>
      </w:r>
      <w:r w:rsidR="00F56677">
        <w:t>, especially for the types of nebulous constructs of interest here</w:t>
      </w:r>
      <w:r>
        <w:t>.</w:t>
      </w:r>
      <w:r w:rsidR="00A874AE">
        <w:t xml:space="preserve"> </w:t>
      </w:r>
      <w:r w:rsidR="00F56677">
        <w:t>In other fields, such as marketing and e</w:t>
      </w:r>
      <w:r w:rsidR="00F56677" w:rsidRPr="00F56677">
        <w:t>nvironmental studies</w:t>
      </w:r>
      <w:r w:rsidR="00F56677">
        <w:t xml:space="preserve">, </w:t>
      </w:r>
      <w:r w:rsidR="00AE3496">
        <w:t>choice modelling methods are widespread</w:t>
      </w:r>
      <w:r w:rsidR="00D27E6F">
        <w:t xml:space="preserve"> (Johnston et al., 2017</w:t>
      </w:r>
      <w:r w:rsidR="00FB7079">
        <w:t xml:space="preserve">; Pearce, Atkinson &amp; </w:t>
      </w:r>
      <w:proofErr w:type="spellStart"/>
      <w:r w:rsidR="00FB7079">
        <w:t>Mourato</w:t>
      </w:r>
      <w:proofErr w:type="spellEnd"/>
      <w:r w:rsidR="00FB7079">
        <w:t>, 2016</w:t>
      </w:r>
      <w:r w:rsidR="00D27E6F">
        <w:t>)</w:t>
      </w:r>
      <w:r w:rsidR="00702E6F">
        <w:t>, in which participants directly select or rank complex objects</w:t>
      </w:r>
      <w:r w:rsidR="00522848">
        <w:t xml:space="preserve">. </w:t>
      </w:r>
      <w:r w:rsidR="006C318A">
        <w:t>Choice modelling methods were developed in part from Thurstone’s (1927</w:t>
      </w:r>
      <w:r w:rsidR="005B7439">
        <w:t>a</w:t>
      </w:r>
      <w:r w:rsidR="006C318A">
        <w:t xml:space="preserve">) </w:t>
      </w:r>
      <w:r w:rsidR="00DA4184">
        <w:t xml:space="preserve">work, and </w:t>
      </w:r>
      <w:r w:rsidR="00933BED">
        <w:t xml:space="preserve">Thurstone’s </w:t>
      </w:r>
      <w:r w:rsidR="00DA4184">
        <w:t xml:space="preserve">method based on paired comparisons, </w:t>
      </w:r>
      <w:r w:rsidR="006F5BFE">
        <w:t>referred</w:t>
      </w:r>
      <w:r w:rsidR="007175A6">
        <w:t xml:space="preserve"> to</w:t>
      </w:r>
      <w:r w:rsidR="00DA4184">
        <w:t xml:space="preserve"> </w:t>
      </w:r>
      <w:r w:rsidR="006F5BFE">
        <w:t xml:space="preserve">here </w:t>
      </w:r>
      <w:r w:rsidR="00DA4184">
        <w:t xml:space="preserve">as </w:t>
      </w:r>
      <w:r w:rsidR="006C318A">
        <w:t>comparative judgement</w:t>
      </w:r>
      <w:r w:rsidR="00DA4184">
        <w:t xml:space="preserve">, remains in use today. </w:t>
      </w:r>
      <w:r w:rsidR="00D40AD2">
        <w:t>In recent decades many education scholars have embraced comparative judgement techniques for improving the reliability and validity of educational assessment</w:t>
      </w:r>
      <w:r w:rsidR="000B253A">
        <w:t>s</w:t>
      </w:r>
      <w:r w:rsidR="00D40AD2">
        <w:t xml:space="preserve"> (</w:t>
      </w:r>
      <w:proofErr w:type="gramStart"/>
      <w:r w:rsidR="00D40AD2">
        <w:t>e.g.</w:t>
      </w:r>
      <w:proofErr w:type="gramEnd"/>
      <w:r w:rsidR="00D40AD2">
        <w:t xml:space="preserve"> Bramley, 2007; Jones, </w:t>
      </w:r>
      <w:proofErr w:type="spellStart"/>
      <w:r w:rsidR="00D40AD2">
        <w:t>Wheadon</w:t>
      </w:r>
      <w:proofErr w:type="spellEnd"/>
      <w:r w:rsidR="00D40AD2">
        <w:t xml:space="preserve">, Humphries &amp; Inglis, 2016; Pollitt, 2012). </w:t>
      </w:r>
      <w:r w:rsidR="008A4EAF">
        <w:t>Outputs</w:t>
      </w:r>
      <w:r w:rsidR="00D40AD2">
        <w:t xml:space="preserve"> </w:t>
      </w:r>
      <w:r w:rsidR="008A4EAF">
        <w:t>from</w:t>
      </w:r>
      <w:r w:rsidR="00D40AD2">
        <w:t xml:space="preserve"> this work </w:t>
      </w:r>
      <w:r w:rsidR="000A580B">
        <w:t>include</w:t>
      </w:r>
      <w:r w:rsidR="00D40AD2">
        <w:t xml:space="preserve"> online </w:t>
      </w:r>
      <w:r w:rsidR="00BE1C9C">
        <w:t>platforms for running</w:t>
      </w:r>
      <w:r w:rsidR="00D40AD2">
        <w:t xml:space="preserve"> comparative judgement experiments (see SECTION), robust methods for investigating the reliability and validity of </w:t>
      </w:r>
      <w:r w:rsidR="00BE1C9C">
        <w:t xml:space="preserve">comparative judgement </w:t>
      </w:r>
      <w:r w:rsidR="00D40AD2">
        <w:t>outcomes (</w:t>
      </w:r>
      <w:proofErr w:type="gramStart"/>
      <w:r w:rsidR="00D40AD2">
        <w:t>e.g.</w:t>
      </w:r>
      <w:proofErr w:type="gramEnd"/>
      <w:r w:rsidR="00D40AD2">
        <w:t xml:space="preserve"> </w:t>
      </w:r>
      <w:r w:rsidR="00D40AD2" w:rsidRPr="00D40AD2">
        <w:t xml:space="preserve">Jones, </w:t>
      </w:r>
      <w:r w:rsidR="00D40AD2">
        <w:t>Bisson</w:t>
      </w:r>
      <w:r w:rsidR="00D40AD2" w:rsidRPr="00D40AD2">
        <w:t xml:space="preserve">, </w:t>
      </w:r>
      <w:r w:rsidR="00D40AD2">
        <w:t>Gilmore</w:t>
      </w:r>
      <w:r w:rsidR="00D40AD2" w:rsidRPr="00D40AD2">
        <w:t xml:space="preserve"> &amp; Inglis, </w:t>
      </w:r>
      <w:r w:rsidR="00D40AD2">
        <w:t>2019)</w:t>
      </w:r>
      <w:r w:rsidR="00BE1C9C">
        <w:t>, and guidance for designing comparative judgement experiments</w:t>
      </w:r>
      <w:r w:rsidR="007B3DB4">
        <w:t xml:space="preserve"> (e.g. </w:t>
      </w:r>
      <w:proofErr w:type="spellStart"/>
      <w:r w:rsidR="007B3DB4" w:rsidRPr="007B3DB4">
        <w:t>Verhavert</w:t>
      </w:r>
      <w:proofErr w:type="spellEnd"/>
      <w:r w:rsidR="007B3DB4" w:rsidRPr="007B3DB4">
        <w:t xml:space="preserve">, Bouwer, </w:t>
      </w:r>
      <w:proofErr w:type="spellStart"/>
      <w:r w:rsidR="007B3DB4" w:rsidRPr="007B3DB4">
        <w:t>Donche</w:t>
      </w:r>
      <w:proofErr w:type="spellEnd"/>
      <w:r w:rsidR="007B3DB4" w:rsidRPr="007B3DB4">
        <w:t xml:space="preserve"> &amp; De </w:t>
      </w:r>
      <w:proofErr w:type="spellStart"/>
      <w:r w:rsidR="007B3DB4" w:rsidRPr="007B3DB4">
        <w:t>Maeyer</w:t>
      </w:r>
      <w:proofErr w:type="spellEnd"/>
      <w:r w:rsidR="007B3DB4">
        <w:t xml:space="preserve">, 2019). </w:t>
      </w:r>
      <w:r w:rsidR="008F5EC8">
        <w:t xml:space="preserve">The purpose of this paper is </w:t>
      </w:r>
      <w:r w:rsidR="008F5EC8">
        <w:lastRenderedPageBreak/>
        <w:t xml:space="preserve">to </w:t>
      </w:r>
      <w:r w:rsidR="00746662">
        <w:t xml:space="preserve">provide an overview of comparative judgement methods, and to </w:t>
      </w:r>
      <w:proofErr w:type="spellStart"/>
      <w:r w:rsidR="00746662">
        <w:t>synthesise</w:t>
      </w:r>
      <w:proofErr w:type="spellEnd"/>
      <w:r w:rsidR="008F5EC8">
        <w:t xml:space="preserve"> </w:t>
      </w:r>
      <w:r w:rsidR="00746662">
        <w:t xml:space="preserve">and </w:t>
      </w:r>
      <w:proofErr w:type="spellStart"/>
      <w:r w:rsidR="00746662">
        <w:t>generalise</w:t>
      </w:r>
      <w:proofErr w:type="spellEnd"/>
      <w:r w:rsidR="00746662">
        <w:t xml:space="preserve"> </w:t>
      </w:r>
      <w:r w:rsidR="008F5EC8">
        <w:t xml:space="preserve">research </w:t>
      </w:r>
      <w:r w:rsidR="00746662">
        <w:t xml:space="preserve">findings </w:t>
      </w:r>
      <w:r w:rsidR="0024062C">
        <w:t>in order</w:t>
      </w:r>
      <w:r w:rsidR="008F5EC8">
        <w:t xml:space="preserve"> to </w:t>
      </w:r>
      <w:r w:rsidR="007D7794">
        <w:t>offer</w:t>
      </w:r>
      <w:r w:rsidR="008F26A7">
        <w:t xml:space="preserve"> study</w:t>
      </w:r>
      <w:r w:rsidR="00A92748">
        <w:t xml:space="preserve"> </w:t>
      </w:r>
      <w:r w:rsidR="00746662">
        <w:t xml:space="preserve">design </w:t>
      </w:r>
      <w:r w:rsidR="008F26A7">
        <w:t>guidance</w:t>
      </w:r>
      <w:r w:rsidR="008F5EC8">
        <w:t xml:space="preserve"> to researchers across the social sciences</w:t>
      </w:r>
      <w:r w:rsidR="005568EB">
        <w:t xml:space="preserve"> who want to construct scales of complex objects</w:t>
      </w:r>
      <w:r w:rsidR="008F5EC8">
        <w:t>.</w:t>
      </w:r>
    </w:p>
    <w:p w14:paraId="1486F6B5" w14:textId="18B32E9C" w:rsidR="00A272EA" w:rsidRDefault="00A272EA" w:rsidP="008F5EC8"/>
    <w:p w14:paraId="2D0FDAA2" w14:textId="2EF54AE0" w:rsidR="00A272EA" w:rsidRDefault="00A272EA" w:rsidP="008F5EC8">
      <w:r>
        <w:t>First</w:t>
      </w:r>
      <w:r w:rsidR="004A1843">
        <w:t>,</w:t>
      </w:r>
      <w:r>
        <w:t xml:space="preserve"> we </w:t>
      </w:r>
      <w:r w:rsidR="00AD7994">
        <w:t>offer two</w:t>
      </w:r>
      <w:r>
        <w:t xml:space="preserve"> example applications</w:t>
      </w:r>
      <w:r w:rsidR="00AD7994">
        <w:t xml:space="preserve"> of </w:t>
      </w:r>
      <w:r w:rsidR="001F73F4">
        <w:t xml:space="preserve">comparative judgement </w:t>
      </w:r>
      <w:r w:rsidR="00AD7994">
        <w:t>method</w:t>
      </w:r>
      <w:r w:rsidR="00B20214">
        <w:t>s</w:t>
      </w:r>
      <w:r w:rsidR="000A580B">
        <w:t>, one</w:t>
      </w:r>
      <w:r w:rsidR="00AD7994">
        <w:t xml:space="preserve"> drawn from social psychology and </w:t>
      </w:r>
      <w:r w:rsidR="000A580B">
        <w:t>the other from</w:t>
      </w:r>
      <w:r w:rsidR="00AD7994">
        <w:t xml:space="preserve"> education</w:t>
      </w:r>
      <w:r w:rsidR="00FC35D8">
        <w:t>.</w:t>
      </w:r>
      <w:r>
        <w:t xml:space="preserve"> </w:t>
      </w:r>
      <w:r w:rsidR="00FC35D8">
        <w:t>W</w:t>
      </w:r>
      <w:r>
        <w:t xml:space="preserve">e </w:t>
      </w:r>
      <w:r w:rsidR="00FC35D8">
        <w:t xml:space="preserve">then </w:t>
      </w:r>
      <w:r>
        <w:t>provide a full description of the underpinning theoretical framework derived from Thurstone’s (1927</w:t>
      </w:r>
      <w:r w:rsidR="005B7439">
        <w:t>a</w:t>
      </w:r>
      <w:r>
        <w:t xml:space="preserve">) Law of Comparative </w:t>
      </w:r>
      <w:proofErr w:type="gramStart"/>
      <w:r>
        <w:t xml:space="preserve">Judgement, </w:t>
      </w:r>
      <w:r w:rsidR="003B16EF">
        <w:t>and</w:t>
      </w:r>
      <w:proofErr w:type="gramEnd"/>
      <w:r w:rsidR="003B16EF">
        <w:t xml:space="preserve"> provide</w:t>
      </w:r>
      <w:r>
        <w:t xml:space="preserve"> guidelines and considerations for </w:t>
      </w:r>
      <w:r w:rsidR="00872272">
        <w:t xml:space="preserve">researchers </w:t>
      </w:r>
      <w:r>
        <w:t>conducting comparative judgement experiments.</w:t>
      </w:r>
      <w:r w:rsidR="00AD7994">
        <w:t xml:space="preserve"> </w:t>
      </w:r>
    </w:p>
    <w:p w14:paraId="22FB815C" w14:textId="259E6E0E" w:rsidR="00354388" w:rsidRDefault="00354388" w:rsidP="008F5EC8"/>
    <w:p w14:paraId="381F350D" w14:textId="5EA8B518" w:rsidR="00354388" w:rsidRDefault="00BC2B3C" w:rsidP="00BC2B3C">
      <w:pPr>
        <w:ind w:firstLine="0"/>
        <w:jc w:val="center"/>
        <w:rPr>
          <w:b/>
          <w:bCs/>
        </w:rPr>
      </w:pPr>
      <w:r w:rsidRPr="00D60113">
        <w:rPr>
          <w:b/>
          <w:bCs/>
        </w:rPr>
        <w:t>Applications</w:t>
      </w:r>
    </w:p>
    <w:p w14:paraId="0E75D77B" w14:textId="31EB93A3" w:rsidR="00C265F9" w:rsidRDefault="00C265F9" w:rsidP="00C265F9">
      <w:pPr>
        <w:ind w:firstLine="0"/>
      </w:pPr>
      <w:r w:rsidRPr="00C265F9">
        <w:t xml:space="preserve">To </w:t>
      </w:r>
      <w:r>
        <w:t>acquaint the reader with the kinds of research questions that comparative judgement experiments can address</w:t>
      </w:r>
      <w:r w:rsidR="00FE3EAD">
        <w:t>, and the kinds of answers it can provide, we will consider two examples from the literature. One is a classic experiment conducted by Thurstone in the early 20</w:t>
      </w:r>
      <w:r w:rsidR="00FE3EAD" w:rsidRPr="00FE3EAD">
        <w:rPr>
          <w:vertAlign w:val="superscript"/>
        </w:rPr>
        <w:t>th</w:t>
      </w:r>
      <w:r w:rsidR="00FE3EAD">
        <w:t xml:space="preserve"> century, the other is a contemporary application from our </w:t>
      </w:r>
      <w:r w:rsidR="007053B0">
        <w:t xml:space="preserve">own </w:t>
      </w:r>
      <w:r w:rsidR="00FE3EAD">
        <w:t>work on evaluating qualification standards.</w:t>
      </w:r>
    </w:p>
    <w:p w14:paraId="61A6052B" w14:textId="093844CC" w:rsidR="00BC2B3C" w:rsidRDefault="00BC2B3C" w:rsidP="00C265F9">
      <w:pPr>
        <w:ind w:firstLine="0"/>
      </w:pPr>
    </w:p>
    <w:p w14:paraId="4EB3E8E0" w14:textId="7CDB473A" w:rsidR="00BC2B3C" w:rsidRPr="00BC2B3C" w:rsidRDefault="00BC2B3C" w:rsidP="00C265F9">
      <w:pPr>
        <w:ind w:firstLine="0"/>
        <w:rPr>
          <w:b/>
          <w:bCs/>
        </w:rPr>
      </w:pPr>
      <w:r w:rsidRPr="00BC2B3C">
        <w:rPr>
          <w:b/>
          <w:bCs/>
        </w:rPr>
        <w:t>Measuring social values</w:t>
      </w:r>
    </w:p>
    <w:p w14:paraId="5CAFAD64" w14:textId="7D8EF8E0" w:rsidR="006B1CA1" w:rsidRDefault="005B7439" w:rsidP="004F448C">
      <w:pPr>
        <w:ind w:firstLine="0"/>
      </w:pPr>
      <w:r>
        <w:t>Thurstone (1927b) demonstrated his novel comparative judgement method by applying it to the measurement of social values</w:t>
      </w:r>
      <w:r w:rsidR="008B0342">
        <w:t>, and in particular the judged seriousness of offences such as arson, homicide and rape</w:t>
      </w:r>
      <w:r>
        <w:t>.</w:t>
      </w:r>
      <w:r w:rsidR="008B0342">
        <w:t xml:space="preserve"> He </w:t>
      </w:r>
      <w:r w:rsidR="005821FA">
        <w:t>was interested in</w:t>
      </w:r>
      <w:r>
        <w:t xml:space="preserve"> </w:t>
      </w:r>
      <w:r w:rsidR="008B0342" w:rsidRPr="00936334">
        <w:t xml:space="preserve">“qualitative </w:t>
      </w:r>
      <w:r w:rsidR="008B0342">
        <w:t xml:space="preserve">judgments of a rather intangible sort, loaded usually with personal opinion, bias, and even strong feeling, and regarded generally as the direct antithesis of quantitative measurement” (p. 398) and </w:t>
      </w:r>
      <w:r w:rsidR="0026400A">
        <w:t xml:space="preserve">asked </w:t>
      </w:r>
      <w:r w:rsidR="005821FA">
        <w:t xml:space="preserve">if it is </w:t>
      </w:r>
      <w:r w:rsidR="0026400A">
        <w:t>“</w:t>
      </w:r>
      <w:r w:rsidR="008B0342">
        <w:t xml:space="preserve">possible to reduce these </w:t>
      </w:r>
      <w:r w:rsidR="0026400A" w:rsidRPr="00936334">
        <w:t xml:space="preserve">qualitative </w:t>
      </w:r>
      <w:r w:rsidR="0026400A">
        <w:t xml:space="preserve">judgments about the relative seriousness of difference offences to a quantitative </w:t>
      </w:r>
      <w:r w:rsidR="0026400A">
        <w:lastRenderedPageBreak/>
        <w:t>basis</w:t>
      </w:r>
      <w:r w:rsidR="005821FA">
        <w:t>?</w:t>
      </w:r>
      <w:r w:rsidR="0026400A">
        <w:t xml:space="preserve">” (p. 385). </w:t>
      </w:r>
      <w:r w:rsidR="00C16A2E">
        <w:t xml:space="preserve">There were 19 offenses of interest, and every possible pairing </w:t>
      </w:r>
      <w:commentRangeStart w:id="1"/>
      <w:r w:rsidR="00C16A2E">
        <w:t>(</w:t>
      </w:r>
      <w:proofErr w:type="gramStart"/>
      <w:r w:rsidR="00C16A2E" w:rsidRPr="00C16A2E">
        <w:rPr>
          <w:i/>
          <w:iCs/>
        </w:rPr>
        <w:t>n</w:t>
      </w:r>
      <w:r w:rsidR="00C16A2E">
        <w:t>(</w:t>
      </w:r>
      <w:proofErr w:type="gramEnd"/>
      <w:r w:rsidR="00C16A2E" w:rsidRPr="00C16A2E">
        <w:rPr>
          <w:i/>
          <w:iCs/>
        </w:rPr>
        <w:t>n</w:t>
      </w:r>
      <w:r w:rsidR="00C16A2E">
        <w:t xml:space="preserve"> - 1)/2 = 171) </w:t>
      </w:r>
      <w:commentRangeEnd w:id="1"/>
      <w:r w:rsidR="00D918F1">
        <w:rPr>
          <w:rStyle w:val="CommentReference"/>
        </w:rPr>
        <w:commentReference w:id="1"/>
      </w:r>
      <w:r w:rsidR="00C16A2E">
        <w:t>was printed as a list and distributed to</w:t>
      </w:r>
      <w:r w:rsidR="00BD68E7">
        <w:t xml:space="preserve"> </w:t>
      </w:r>
      <w:r w:rsidR="00C16A2E">
        <w:t xml:space="preserve">266 </w:t>
      </w:r>
      <w:r w:rsidR="00E84EB0">
        <w:t xml:space="preserve">undergraduate </w:t>
      </w:r>
      <w:r w:rsidR="00C16A2E">
        <w:t xml:space="preserve">participants. Each participant was instructed to underline the offence in each pairing that they thought was </w:t>
      </w:r>
      <w:r w:rsidR="009E2314">
        <w:t xml:space="preserve">the “more serious”. </w:t>
      </w:r>
      <w:r w:rsidR="00B51664">
        <w:t>The pairwise decisions were statistically modelled using the mathematics set out in Thurstone (1927a)</w:t>
      </w:r>
      <w:r w:rsidR="00AA609C">
        <w:t xml:space="preserve"> which resulted in a unique “scale value”</w:t>
      </w:r>
      <w:r w:rsidR="003319BD">
        <w:t>, and standard deviation of the scale value,</w:t>
      </w:r>
      <w:r w:rsidR="00AA609C">
        <w:t xml:space="preserve"> </w:t>
      </w:r>
      <w:r w:rsidR="00CF56E6">
        <w:t>for</w:t>
      </w:r>
      <w:r w:rsidR="00AA609C">
        <w:t xml:space="preserve"> </w:t>
      </w:r>
      <w:r w:rsidR="00CF56E6">
        <w:t xml:space="preserve">each </w:t>
      </w:r>
      <w:r w:rsidR="00AA609C">
        <w:t>offense</w:t>
      </w:r>
      <w:r w:rsidR="00ED543B">
        <w:t xml:space="preserve"> (we describe process for statistically modelling comparative judgement decision data in Section XX)</w:t>
      </w:r>
      <w:r w:rsidR="008A07FB">
        <w:t>. T</w:t>
      </w:r>
      <w:r w:rsidR="00AA609C">
        <w:t xml:space="preserve">hese values were </w:t>
      </w:r>
      <w:r w:rsidR="008A07FB">
        <w:t xml:space="preserve">then </w:t>
      </w:r>
      <w:r w:rsidR="00AA609C">
        <w:t xml:space="preserve">used to construct a scale from least serious to most serious. </w:t>
      </w:r>
      <w:r w:rsidR="00ED15BA">
        <w:t>For interest, t</w:t>
      </w:r>
      <w:r w:rsidR="00C14BF4">
        <w:t>he offences</w:t>
      </w:r>
      <w:r w:rsidR="009F465C">
        <w:t xml:space="preserve"> judged most serious</w:t>
      </w:r>
      <w:r w:rsidR="00C14BF4">
        <w:t xml:space="preserve"> were rape and homicide</w:t>
      </w:r>
      <w:r w:rsidR="009F465C">
        <w:t xml:space="preserve">, which </w:t>
      </w:r>
      <w:r w:rsidR="00ED15BA">
        <w:t>had</w:t>
      </w:r>
      <w:r w:rsidR="009F465C">
        <w:t xml:space="preserve"> very similar</w:t>
      </w:r>
      <w:r w:rsidR="00C14BF4">
        <w:t xml:space="preserve"> scale values</w:t>
      </w:r>
      <w:r w:rsidR="00785752">
        <w:t xml:space="preserve"> (and standard deviations)</w:t>
      </w:r>
      <w:r w:rsidR="00C14BF4">
        <w:t xml:space="preserve"> of </w:t>
      </w:r>
      <w:r w:rsidR="009D165B">
        <w:t xml:space="preserve">3.275 </w:t>
      </w:r>
      <w:r w:rsidR="00785752">
        <w:t xml:space="preserve">(0.630) </w:t>
      </w:r>
      <w:r w:rsidR="009D165B">
        <w:t>and 3.156</w:t>
      </w:r>
      <w:r w:rsidR="00785752">
        <w:t xml:space="preserve"> (0.682) respectively</w:t>
      </w:r>
      <w:r w:rsidR="009D165B">
        <w:t>; the third most serious offence was seduction</w:t>
      </w:r>
      <w:r w:rsidR="009F465C">
        <w:t>, which was much further down the scale</w:t>
      </w:r>
      <w:r w:rsidR="009D165B">
        <w:t xml:space="preserve"> with a relative scale value of 2.273</w:t>
      </w:r>
      <w:r w:rsidR="00785752">
        <w:t xml:space="preserve"> (0.438)</w:t>
      </w:r>
      <w:r w:rsidR="009D165B">
        <w:t xml:space="preserve">. </w:t>
      </w:r>
    </w:p>
    <w:p w14:paraId="6588899D" w14:textId="502C35D4" w:rsidR="00FF1973" w:rsidRPr="00C265F9" w:rsidRDefault="00FF1973" w:rsidP="0026400A">
      <w:r>
        <w:t xml:space="preserve">Thurstone was clear about </w:t>
      </w:r>
      <w:r w:rsidR="00ED324A">
        <w:t>that</w:t>
      </w:r>
      <w:r>
        <w:t xml:space="preserve"> scale </w:t>
      </w:r>
      <w:r w:rsidR="00ED324A">
        <w:t xml:space="preserve">values </w:t>
      </w:r>
      <w:r>
        <w:t>represent</w:t>
      </w:r>
      <w:r w:rsidR="00ED324A">
        <w:t>ed</w:t>
      </w:r>
      <w:r w:rsidR="002760C5">
        <w:t xml:space="preserve"> “seriousness as judged” and </w:t>
      </w:r>
      <w:r w:rsidR="00ED324A">
        <w:t xml:space="preserve">that </w:t>
      </w:r>
      <w:r w:rsidR="002760C5">
        <w:t xml:space="preserve">the </w:t>
      </w:r>
      <w:r w:rsidR="00ED324A">
        <w:t xml:space="preserve">values </w:t>
      </w:r>
      <w:r w:rsidR="002760C5">
        <w:t>“may be quite wrong when looked at from the standpoint of objective checks or standards”</w:t>
      </w:r>
      <w:r w:rsidR="002B47FB">
        <w:t xml:space="preserve"> (p. 384)</w:t>
      </w:r>
      <w:r w:rsidR="002760C5">
        <w:t>.</w:t>
      </w:r>
      <w:r w:rsidR="002B47FB">
        <w:t xml:space="preserve"> </w:t>
      </w:r>
      <w:r w:rsidR="00410F7B">
        <w:t>(</w:t>
      </w:r>
      <w:r w:rsidR="00762FD7">
        <w:t>We discuss methods for</w:t>
      </w:r>
      <w:r w:rsidR="002B47FB">
        <w:t xml:space="preserve"> </w:t>
      </w:r>
      <w:r w:rsidR="004D56B6">
        <w:t>externally validat</w:t>
      </w:r>
      <w:r w:rsidR="00492A48">
        <w:t>ing</w:t>
      </w:r>
      <w:r w:rsidR="002B47FB">
        <w:t xml:space="preserve"> scales constructed from comparative judgement </w:t>
      </w:r>
      <w:r w:rsidR="00D056BB">
        <w:t>experiments</w:t>
      </w:r>
      <w:r w:rsidR="002B47FB">
        <w:t xml:space="preserve"> later in the article.</w:t>
      </w:r>
      <w:r w:rsidR="00410F7B">
        <w:t>)</w:t>
      </w:r>
      <w:r w:rsidR="002B47FB">
        <w:t xml:space="preserve"> </w:t>
      </w:r>
      <w:r w:rsidR="00B75A46">
        <w:t xml:space="preserve">Thurstone </w:t>
      </w:r>
      <w:r w:rsidR="009714AA">
        <w:t>did</w:t>
      </w:r>
      <w:r w:rsidR="00B75A46">
        <w:t xml:space="preserve"> not comment that his scale is </w:t>
      </w:r>
      <w:r w:rsidR="00F556BF">
        <w:t xml:space="preserve">necessarily a </w:t>
      </w:r>
      <w:r w:rsidR="00B75A46">
        <w:t xml:space="preserve">cultural product </w:t>
      </w:r>
      <w:r w:rsidR="00A90A5C">
        <w:t>particular</w:t>
      </w:r>
      <w:r w:rsidR="00B75A46">
        <w:t xml:space="preserve"> to the population of undergraduates who participated in the study</w:t>
      </w:r>
      <w:r w:rsidR="00B10050">
        <w:t xml:space="preserve">, although he did provide a sheet of definitions </w:t>
      </w:r>
      <w:r w:rsidR="005C003A">
        <w:t xml:space="preserve">to the participants </w:t>
      </w:r>
      <w:r w:rsidR="00B10050">
        <w:t xml:space="preserve">after discovering in a pilot study that </w:t>
      </w:r>
      <w:r w:rsidR="005C003A">
        <w:t>they did not all know</w:t>
      </w:r>
      <w:r w:rsidR="00B10050">
        <w:t xml:space="preserve"> what all of the terms meant. The cultural particularness of the scale</w:t>
      </w:r>
      <w:r w:rsidR="00B75A46">
        <w:t xml:space="preserve"> </w:t>
      </w:r>
      <w:r w:rsidR="0059099F">
        <w:t>became</w:t>
      </w:r>
      <w:r w:rsidR="00B75A46">
        <w:t xml:space="preserve"> evident when </w:t>
      </w:r>
      <w:r w:rsidR="00297008">
        <w:t xml:space="preserve">other </w:t>
      </w:r>
      <w:r w:rsidR="00B75A46">
        <w:t xml:space="preserve">researchers replicated his study decades later and produced scales in which the offences were in </w:t>
      </w:r>
      <w:r w:rsidR="00400B58">
        <w:t>relatively</w:t>
      </w:r>
      <w:r w:rsidR="00B75A46">
        <w:t xml:space="preserve"> different positions </w:t>
      </w:r>
      <w:r w:rsidR="00531AC1">
        <w:t xml:space="preserve">compared to Thurstone’s scale </w:t>
      </w:r>
      <w:r w:rsidR="00B75A46">
        <w:t>(</w:t>
      </w:r>
      <w:proofErr w:type="gramStart"/>
      <w:r w:rsidR="00B75A46">
        <w:t>e.g.</w:t>
      </w:r>
      <w:proofErr w:type="gramEnd"/>
      <w:r w:rsidR="00AA3BD5">
        <w:t xml:space="preserve"> Stone, 2000</w:t>
      </w:r>
      <w:r w:rsidR="00B75A46">
        <w:t>)</w:t>
      </w:r>
      <w:r w:rsidR="00AA3BD5">
        <w:t>.</w:t>
      </w:r>
      <w:r w:rsidR="009F0A75">
        <w:t xml:space="preserve"> </w:t>
      </w:r>
      <w:commentRangeStart w:id="2"/>
      <w:r w:rsidR="00CE2075">
        <w:t>I</w:t>
      </w:r>
      <w:r w:rsidR="009F0A75">
        <w:t xml:space="preserve">t is </w:t>
      </w:r>
      <w:r w:rsidR="00C25C55">
        <w:t xml:space="preserve">therefore </w:t>
      </w:r>
      <w:r w:rsidR="009F0A75">
        <w:t xml:space="preserve">important </w:t>
      </w:r>
      <w:r w:rsidR="00C25C55">
        <w:t xml:space="preserve">that </w:t>
      </w:r>
      <w:r w:rsidR="00CE2075">
        <w:t>contemporary researchers</w:t>
      </w:r>
      <w:r w:rsidR="009F0A75">
        <w:t xml:space="preserve"> </w:t>
      </w:r>
      <w:r w:rsidR="00CE2075">
        <w:t xml:space="preserve">are clear about what can and what cannot be inferred </w:t>
      </w:r>
      <w:r w:rsidR="009F0A75">
        <w:t xml:space="preserve">when interpreting </w:t>
      </w:r>
      <w:r w:rsidR="00D11BF2">
        <w:t>scale values from their</w:t>
      </w:r>
      <w:r w:rsidR="009F0A75">
        <w:t xml:space="preserve"> own comparative judgement </w:t>
      </w:r>
      <w:r w:rsidR="00D11BF2">
        <w:t>experiments</w:t>
      </w:r>
      <w:r w:rsidR="00CE2075">
        <w:t>.</w:t>
      </w:r>
      <w:commentRangeEnd w:id="2"/>
      <w:r w:rsidR="0074540A">
        <w:rPr>
          <w:rStyle w:val="CommentReference"/>
        </w:rPr>
        <w:commentReference w:id="2"/>
      </w:r>
    </w:p>
    <w:p w14:paraId="2042F3A4" w14:textId="5F3D5144" w:rsidR="00354388" w:rsidRDefault="00354388" w:rsidP="00354388">
      <w:pPr>
        <w:ind w:left="480" w:hanging="480"/>
        <w:rPr>
          <w:rFonts w:ascii="Times New Roman" w:eastAsia="Times New Roman" w:hAnsi="Times New Roman" w:cs="Times New Roman"/>
          <w:kern w:val="0"/>
          <w:lang w:val="en-GB" w:eastAsia="en-GB"/>
        </w:rPr>
      </w:pPr>
    </w:p>
    <w:p w14:paraId="43898BBB" w14:textId="2FF75A60" w:rsidR="00354388" w:rsidRPr="002B4C62" w:rsidRDefault="002B4C62" w:rsidP="00354388">
      <w:pPr>
        <w:ind w:left="480" w:hanging="480"/>
        <w:rPr>
          <w:rFonts w:ascii="Times New Roman" w:eastAsia="Times New Roman" w:hAnsi="Times New Roman" w:cs="Times New Roman"/>
          <w:b/>
          <w:bCs/>
          <w:kern w:val="0"/>
          <w:lang w:val="en-GB" w:eastAsia="en-GB"/>
        </w:rPr>
      </w:pPr>
      <w:r w:rsidRPr="002B4C62">
        <w:rPr>
          <w:rFonts w:ascii="Times New Roman" w:eastAsia="Times New Roman" w:hAnsi="Times New Roman" w:cs="Times New Roman"/>
          <w:b/>
          <w:bCs/>
          <w:kern w:val="0"/>
          <w:lang w:val="en-GB" w:eastAsia="en-GB"/>
        </w:rPr>
        <w:t>Evaluating qualification standards</w:t>
      </w:r>
    </w:p>
    <w:p w14:paraId="3F52EDBE" w14:textId="4935E51A" w:rsidR="002B4C62" w:rsidRDefault="00A71645" w:rsidP="00A71645">
      <w:pPr>
        <w:ind w:firstLine="0"/>
        <w:rPr>
          <w:rFonts w:ascii="Times New Roman" w:eastAsia="Times New Roman" w:hAnsi="Times New Roman" w:cs="Times New Roman"/>
          <w:kern w:val="0"/>
          <w:lang w:val="en-GB" w:eastAsia="en-GB"/>
        </w:rPr>
      </w:pPr>
      <w:r>
        <w:rPr>
          <w:rFonts w:ascii="Times New Roman" w:eastAsia="Times New Roman" w:hAnsi="Times New Roman" w:cs="Times New Roman"/>
          <w:kern w:val="0"/>
          <w:lang w:val="en-GB" w:eastAsia="en-GB"/>
        </w:rPr>
        <w:t xml:space="preserve">Comparative judgement </w:t>
      </w:r>
      <w:r w:rsidR="00AE4FC4">
        <w:rPr>
          <w:rFonts w:ascii="Times New Roman" w:eastAsia="Times New Roman" w:hAnsi="Times New Roman" w:cs="Times New Roman"/>
          <w:kern w:val="0"/>
          <w:lang w:val="en-GB" w:eastAsia="en-GB"/>
        </w:rPr>
        <w:t>methods</w:t>
      </w:r>
      <w:r>
        <w:rPr>
          <w:rFonts w:ascii="Times New Roman" w:eastAsia="Times New Roman" w:hAnsi="Times New Roman" w:cs="Times New Roman"/>
          <w:kern w:val="0"/>
          <w:lang w:val="en-GB" w:eastAsia="en-GB"/>
        </w:rPr>
        <w:t xml:space="preserve"> are common in studies that seek to evaluate standards in qualifications over time and across jurisdictions or </w:t>
      </w:r>
      <w:r w:rsidR="003E7481">
        <w:rPr>
          <w:rFonts w:ascii="Times New Roman" w:eastAsia="Times New Roman" w:hAnsi="Times New Roman" w:cs="Times New Roman"/>
          <w:kern w:val="0"/>
          <w:lang w:val="en-GB" w:eastAsia="en-GB"/>
        </w:rPr>
        <w:t xml:space="preserve">institutions. </w:t>
      </w:r>
      <w:r w:rsidR="00116245">
        <w:rPr>
          <w:rFonts w:ascii="Times New Roman" w:eastAsia="Times New Roman" w:hAnsi="Times New Roman" w:cs="Times New Roman"/>
          <w:kern w:val="0"/>
          <w:lang w:val="en-GB" w:eastAsia="en-GB"/>
        </w:rPr>
        <w:t>For</w:t>
      </w:r>
      <w:r w:rsidR="00CA0EB1">
        <w:rPr>
          <w:rFonts w:ascii="Times New Roman" w:eastAsia="Times New Roman" w:hAnsi="Times New Roman" w:cs="Times New Roman"/>
          <w:kern w:val="0"/>
          <w:lang w:val="en-GB" w:eastAsia="en-GB"/>
        </w:rPr>
        <w:t xml:space="preserve"> example</w:t>
      </w:r>
      <w:r w:rsidR="00116245">
        <w:rPr>
          <w:rFonts w:ascii="Times New Roman" w:eastAsia="Times New Roman" w:hAnsi="Times New Roman" w:cs="Times New Roman"/>
          <w:kern w:val="0"/>
          <w:lang w:val="en-GB" w:eastAsia="en-GB"/>
        </w:rPr>
        <w:t>,</w:t>
      </w:r>
      <w:r w:rsidR="00CA0EB1">
        <w:rPr>
          <w:rFonts w:ascii="Times New Roman" w:eastAsia="Times New Roman" w:hAnsi="Times New Roman" w:cs="Times New Roman"/>
          <w:kern w:val="0"/>
          <w:lang w:val="en-GB" w:eastAsia="en-GB"/>
        </w:rPr>
        <w:t xml:space="preserve"> </w:t>
      </w:r>
      <w:r w:rsidR="00CA0EB1">
        <w:t xml:space="preserve">Jones, </w:t>
      </w:r>
      <w:proofErr w:type="spellStart"/>
      <w:r w:rsidR="00CA0EB1">
        <w:t>Wheadon</w:t>
      </w:r>
      <w:proofErr w:type="spellEnd"/>
      <w:r w:rsidR="00CA0EB1">
        <w:t>, Humphries and Inglis (2016)</w:t>
      </w:r>
      <w:r w:rsidR="00DF4F05">
        <w:t xml:space="preserve"> studied changes over five decades in A-level Mathematics, </w:t>
      </w:r>
      <w:r w:rsidR="001E2E1A">
        <w:t>a</w:t>
      </w:r>
      <w:r w:rsidR="00DF4F05">
        <w:t xml:space="preserve"> qualification in England and Wales that is widely considered a gatekeeper for entry to </w:t>
      </w:r>
      <w:r w:rsidR="001E2E1A">
        <w:t xml:space="preserve">many </w:t>
      </w:r>
      <w:r w:rsidR="00DF4F05">
        <w:t>university</w:t>
      </w:r>
      <w:r w:rsidR="001E2E1A">
        <w:t xml:space="preserve"> undergraduate </w:t>
      </w:r>
      <w:proofErr w:type="spellStart"/>
      <w:r w:rsidR="001E2E1A">
        <w:t>programmes</w:t>
      </w:r>
      <w:proofErr w:type="spellEnd"/>
      <w:r w:rsidR="00DF4F05">
        <w:t xml:space="preserve">. </w:t>
      </w:r>
      <w:r w:rsidR="003C2EA5">
        <w:t xml:space="preserve">Jones et al. acquired a historic archive of examination papers and </w:t>
      </w:r>
      <w:r w:rsidR="00C06303">
        <w:t>66</w:t>
      </w:r>
      <w:r w:rsidR="003C2EA5">
        <w:t xml:space="preserve"> graded candidate scripts ranging from 1964 to 2012</w:t>
      </w:r>
      <w:r w:rsidR="003A7FB7">
        <w:t>, which they split into 546 individual question responses</w:t>
      </w:r>
      <w:r w:rsidR="003C2EA5">
        <w:t xml:space="preserve">. They retyped the examination </w:t>
      </w:r>
      <w:r w:rsidR="003A7FB7">
        <w:t>questions</w:t>
      </w:r>
      <w:r w:rsidR="003C2EA5">
        <w:t xml:space="preserve"> and re</w:t>
      </w:r>
      <w:ins w:id="3" w:author="Davies, Ben" w:date="2021-03-03T08:25:00Z">
        <w:r w:rsidR="005E73B5">
          <w:t>-</w:t>
        </w:r>
      </w:ins>
      <w:r w:rsidR="003C2EA5">
        <w:t xml:space="preserve">scribed the </w:t>
      </w:r>
      <w:r w:rsidR="003A7FB7">
        <w:t>question responses</w:t>
      </w:r>
      <w:r w:rsidR="0036356C">
        <w:t xml:space="preserve"> in order</w:t>
      </w:r>
      <w:r w:rsidR="003C2EA5">
        <w:t xml:space="preserve"> to </w:t>
      </w:r>
      <w:proofErr w:type="spellStart"/>
      <w:r w:rsidR="003C2EA5">
        <w:t>standardise</w:t>
      </w:r>
      <w:proofErr w:type="spellEnd"/>
      <w:r w:rsidR="003C2EA5">
        <w:t xml:space="preserve"> the font and handwriting, and to remove examiners’ marks and comments</w:t>
      </w:r>
      <w:r w:rsidR="00C06303">
        <w:t xml:space="preserve">. </w:t>
      </w:r>
      <w:r w:rsidR="003A7FB7">
        <w:t xml:space="preserve">Twenty experts (mathematics PhD students) </w:t>
      </w:r>
      <w:r w:rsidR="0036356C">
        <w:t>made a total of 5,000 comparative judgements on the individual question responses (see Figure X) and were asked to decide, for each pairing, which candidate was “the better mathematician”.</w:t>
      </w:r>
      <w:r w:rsidR="007C69E9">
        <w:t xml:space="preserve"> Unlike Thurstone</w:t>
      </w:r>
      <w:r w:rsidR="004B15CE">
        <w:t>’s</w:t>
      </w:r>
      <w:r w:rsidR="007C69E9">
        <w:t xml:space="preserve"> (1927b) </w:t>
      </w:r>
      <w:r w:rsidR="004B15CE">
        <w:t xml:space="preserve">study, </w:t>
      </w:r>
      <w:r w:rsidR="007C69E9">
        <w:t xml:space="preserve">only a subset of all possible pairings </w:t>
      </w:r>
      <w:proofErr w:type="gramStart"/>
      <w:r w:rsidR="007C69E9">
        <w:t>were</w:t>
      </w:r>
      <w:proofErr w:type="gramEnd"/>
      <w:r w:rsidR="007C69E9">
        <w:t xml:space="preserve"> judged: 5,000 out of 148,785 possible pairings, a mere 3.4%.</w:t>
      </w:r>
      <w:r w:rsidR="00BC79B7">
        <w:t xml:space="preserve"> The ability to produce reliable scales using only a fraction of all possible pairings is a key development over the past </w:t>
      </w:r>
      <w:r w:rsidR="00894A25">
        <w:t xml:space="preserve">two </w:t>
      </w:r>
      <w:r w:rsidR="00BC79B7">
        <w:t>decade</w:t>
      </w:r>
      <w:r w:rsidR="00894A25">
        <w:t>s</w:t>
      </w:r>
      <w:r w:rsidR="00BC79B7">
        <w:t xml:space="preserve"> that has rendered comparative judgement a viable method for large numbers of complex objects (Pollitt, 2012)</w:t>
      </w:r>
      <w:r w:rsidR="008B7A61">
        <w:t>.</w:t>
      </w:r>
      <w:r w:rsidR="00BC79B7">
        <w:t xml:space="preserve"> </w:t>
      </w:r>
      <w:r w:rsidR="008B7A61">
        <w:t>W</w:t>
      </w:r>
      <w:r w:rsidR="00BC79B7">
        <w:t xml:space="preserve">e </w:t>
      </w:r>
      <w:r w:rsidR="008B7A61">
        <w:t xml:space="preserve">discuss the number of judged pairings required to construct valid and reliable scales </w:t>
      </w:r>
      <w:commentRangeStart w:id="4"/>
      <w:r w:rsidR="00BC79B7">
        <w:t>later</w:t>
      </w:r>
      <w:commentRangeEnd w:id="4"/>
      <w:r w:rsidR="00033616">
        <w:rPr>
          <w:rStyle w:val="CommentReference"/>
        </w:rPr>
        <w:commentReference w:id="4"/>
      </w:r>
      <w:r w:rsidR="00BC79B7">
        <w:t xml:space="preserve">. </w:t>
      </w:r>
    </w:p>
    <w:p w14:paraId="2C733A29" w14:textId="5B8AF4C9" w:rsidR="002B4C62" w:rsidRDefault="002B4C62" w:rsidP="00354388">
      <w:pPr>
        <w:ind w:left="480" w:hanging="480"/>
        <w:rPr>
          <w:rFonts w:ascii="Times New Roman" w:eastAsia="Times New Roman" w:hAnsi="Times New Roman" w:cs="Times New Roman"/>
          <w:kern w:val="0"/>
          <w:lang w:val="en-GB" w:eastAsia="en-GB"/>
        </w:rPr>
      </w:pPr>
    </w:p>
    <w:p w14:paraId="7CDDB535" w14:textId="1A1AD366" w:rsidR="002B4C62" w:rsidRDefault="00271E2B" w:rsidP="00354388">
      <w:pPr>
        <w:ind w:left="480" w:hanging="480"/>
        <w:rPr>
          <w:rFonts w:ascii="Times New Roman" w:eastAsia="Times New Roman" w:hAnsi="Times New Roman" w:cs="Times New Roman"/>
          <w:kern w:val="0"/>
          <w:lang w:val="en-GB" w:eastAsia="en-GB"/>
        </w:rPr>
      </w:pPr>
      <w:r>
        <w:rPr>
          <w:rFonts w:ascii="Times New Roman" w:eastAsia="Times New Roman" w:hAnsi="Times New Roman" w:cs="Times New Roman"/>
          <w:noProof/>
          <w:kern w:val="0"/>
          <w:lang w:val="en-GB" w:eastAsia="en-GB"/>
        </w:rPr>
        <w:lastRenderedPageBreak/>
        <w:drawing>
          <wp:inline distT="0" distB="0" distL="0" distR="0" wp14:anchorId="012DEA2D" wp14:editId="22EA85C6">
            <wp:extent cx="5943600" cy="4108450"/>
            <wp:effectExtent l="0" t="0" r="0" b="635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108450"/>
                    </a:xfrm>
                    <a:prstGeom prst="rect">
                      <a:avLst/>
                    </a:prstGeom>
                  </pic:spPr>
                </pic:pic>
              </a:graphicData>
            </a:graphic>
          </wp:inline>
        </w:drawing>
      </w:r>
    </w:p>
    <w:p w14:paraId="122CBB10" w14:textId="772D7C5F" w:rsidR="00271E2B" w:rsidRDefault="00271E2B" w:rsidP="00271E2B">
      <w:pPr>
        <w:ind w:left="480" w:hanging="480"/>
        <w:jc w:val="center"/>
        <w:rPr>
          <w:rFonts w:ascii="Times New Roman" w:eastAsia="Times New Roman" w:hAnsi="Times New Roman" w:cs="Times New Roman"/>
          <w:kern w:val="0"/>
          <w:lang w:val="en-GB" w:eastAsia="en-GB"/>
        </w:rPr>
      </w:pPr>
      <w:r>
        <w:rPr>
          <w:rFonts w:ascii="Times New Roman" w:eastAsia="Times New Roman" w:hAnsi="Times New Roman" w:cs="Times New Roman"/>
          <w:kern w:val="0"/>
          <w:lang w:val="en-GB" w:eastAsia="en-GB"/>
        </w:rPr>
        <w:t>Figure X: Example from BERJ 2016</w:t>
      </w:r>
      <w:r w:rsidR="00EA4CD4">
        <w:rPr>
          <w:rFonts w:ascii="Times New Roman" w:eastAsia="Times New Roman" w:hAnsi="Times New Roman" w:cs="Times New Roman"/>
          <w:kern w:val="0"/>
          <w:lang w:val="en-GB" w:eastAsia="en-GB"/>
        </w:rPr>
        <w:t xml:space="preserve"> study (original image, no acknowledgement required)</w:t>
      </w:r>
    </w:p>
    <w:p w14:paraId="7038D48A" w14:textId="77777777" w:rsidR="00271E2B" w:rsidRDefault="00271E2B" w:rsidP="00354388">
      <w:pPr>
        <w:rPr>
          <w:rFonts w:ascii="Times New Roman" w:eastAsia="Times New Roman" w:hAnsi="Times New Roman" w:cs="Times New Roman"/>
          <w:kern w:val="0"/>
          <w:lang w:val="en-GB" w:eastAsia="en-GB"/>
        </w:rPr>
      </w:pPr>
    </w:p>
    <w:p w14:paraId="32D3A46C" w14:textId="4BFDAE00" w:rsidR="00271E2B" w:rsidRDefault="00606401" w:rsidP="00354388">
      <w:pPr>
        <w:rPr>
          <w:rFonts w:ascii="Times New Roman" w:eastAsia="Times New Roman" w:hAnsi="Times New Roman" w:cs="Times New Roman"/>
          <w:kern w:val="0"/>
          <w:lang w:val="en-GB" w:eastAsia="en-GB"/>
        </w:rPr>
      </w:pPr>
      <w:r>
        <w:rPr>
          <w:rFonts w:ascii="Times New Roman" w:eastAsia="Times New Roman" w:hAnsi="Times New Roman" w:cs="Times New Roman"/>
          <w:kern w:val="0"/>
          <w:lang w:val="en-GB" w:eastAsia="en-GB"/>
        </w:rPr>
        <w:t>Jones at al. statistically modelled the</w:t>
      </w:r>
      <w:r w:rsidR="00EA6271">
        <w:rPr>
          <w:rFonts w:ascii="Times New Roman" w:eastAsia="Times New Roman" w:hAnsi="Times New Roman" w:cs="Times New Roman"/>
          <w:kern w:val="0"/>
          <w:lang w:val="en-GB" w:eastAsia="en-GB"/>
        </w:rPr>
        <w:t xml:space="preserve"> pairwise decisions </w:t>
      </w:r>
      <w:commentRangeStart w:id="5"/>
      <w:r w:rsidR="00EA6271">
        <w:rPr>
          <w:rFonts w:ascii="Times New Roman" w:eastAsia="Times New Roman" w:hAnsi="Times New Roman" w:cs="Times New Roman"/>
          <w:kern w:val="0"/>
          <w:lang w:val="en-GB" w:eastAsia="en-GB"/>
        </w:rPr>
        <w:t xml:space="preserve">(see Section X) </w:t>
      </w:r>
      <w:commentRangeEnd w:id="5"/>
      <w:r w:rsidR="00A81CA4">
        <w:rPr>
          <w:rStyle w:val="CommentReference"/>
        </w:rPr>
        <w:commentReference w:id="5"/>
      </w:r>
      <w:r w:rsidR="00EA6271">
        <w:rPr>
          <w:rFonts w:ascii="Times New Roman" w:eastAsia="Times New Roman" w:hAnsi="Times New Roman" w:cs="Times New Roman"/>
          <w:kern w:val="0"/>
          <w:lang w:val="en-GB" w:eastAsia="en-GB"/>
        </w:rPr>
        <w:t xml:space="preserve">to produce a scale value for each question response, and these </w:t>
      </w:r>
      <w:r w:rsidR="00484880">
        <w:rPr>
          <w:rFonts w:ascii="Times New Roman" w:eastAsia="Times New Roman" w:hAnsi="Times New Roman" w:cs="Times New Roman"/>
          <w:kern w:val="0"/>
          <w:lang w:val="en-GB" w:eastAsia="en-GB"/>
        </w:rPr>
        <w:t xml:space="preserve">values </w:t>
      </w:r>
      <w:r w:rsidR="00EA6271">
        <w:rPr>
          <w:rFonts w:ascii="Times New Roman" w:eastAsia="Times New Roman" w:hAnsi="Times New Roman" w:cs="Times New Roman"/>
          <w:kern w:val="0"/>
          <w:lang w:val="en-GB" w:eastAsia="en-GB"/>
        </w:rPr>
        <w:t xml:space="preserve">were averaged across each grade for each examination paper to produce the graph </w:t>
      </w:r>
      <w:r w:rsidR="00EA0285">
        <w:rPr>
          <w:rFonts w:ascii="Times New Roman" w:eastAsia="Times New Roman" w:hAnsi="Times New Roman" w:cs="Times New Roman"/>
          <w:kern w:val="0"/>
          <w:lang w:val="en-GB" w:eastAsia="en-GB"/>
        </w:rPr>
        <w:t>reproduced</w:t>
      </w:r>
      <w:r w:rsidR="00EA6271">
        <w:rPr>
          <w:rFonts w:ascii="Times New Roman" w:eastAsia="Times New Roman" w:hAnsi="Times New Roman" w:cs="Times New Roman"/>
          <w:kern w:val="0"/>
          <w:lang w:val="en-GB" w:eastAsia="en-GB"/>
        </w:rPr>
        <w:t xml:space="preserve"> in Figure X. </w:t>
      </w:r>
      <w:r w:rsidR="00217254">
        <w:rPr>
          <w:rFonts w:ascii="Times New Roman" w:eastAsia="Times New Roman" w:hAnsi="Times New Roman" w:cs="Times New Roman"/>
          <w:kern w:val="0"/>
          <w:lang w:val="en-GB" w:eastAsia="en-GB"/>
        </w:rPr>
        <w:t>Regression analysis led to the conclusion that a grade B in 1996 or 2012 was perceived by the expert judges as reflecting the same achievement as a grade E in 1964 or 1968, suggesting a decline in standards since the 1960s that had stabilised since the mid 1990s.</w:t>
      </w:r>
      <w:r w:rsidR="00011953">
        <w:rPr>
          <w:rFonts w:ascii="Times New Roman" w:eastAsia="Times New Roman" w:hAnsi="Times New Roman" w:cs="Times New Roman"/>
          <w:kern w:val="0"/>
          <w:lang w:val="en-GB" w:eastAsia="en-GB"/>
        </w:rPr>
        <w:t xml:space="preserve"> </w:t>
      </w:r>
      <w:r w:rsidR="002A414B">
        <w:rPr>
          <w:rFonts w:ascii="Times New Roman" w:eastAsia="Times New Roman" w:hAnsi="Times New Roman" w:cs="Times New Roman"/>
          <w:kern w:val="0"/>
          <w:lang w:val="en-GB" w:eastAsia="en-GB"/>
        </w:rPr>
        <w:t xml:space="preserve">Unlike Thurstone (1927b), Jones et al. (2016) </w:t>
      </w:r>
      <w:commentRangeStart w:id="6"/>
      <w:r w:rsidR="002A414B">
        <w:rPr>
          <w:rFonts w:ascii="Times New Roman" w:eastAsia="Times New Roman" w:hAnsi="Times New Roman" w:cs="Times New Roman"/>
          <w:kern w:val="0"/>
          <w:lang w:val="en-GB" w:eastAsia="en-GB"/>
        </w:rPr>
        <w:t xml:space="preserve">were able to provide </w:t>
      </w:r>
      <w:commentRangeEnd w:id="6"/>
      <w:r w:rsidR="00AB0889">
        <w:rPr>
          <w:rStyle w:val="CommentReference"/>
        </w:rPr>
        <w:commentReference w:id="6"/>
      </w:r>
      <w:r w:rsidR="002A414B">
        <w:rPr>
          <w:rFonts w:ascii="Times New Roman" w:eastAsia="Times New Roman" w:hAnsi="Times New Roman" w:cs="Times New Roman"/>
          <w:kern w:val="0"/>
          <w:lang w:val="en-GB" w:eastAsia="en-GB"/>
        </w:rPr>
        <w:t>some external validation to their findings</w:t>
      </w:r>
      <w:r w:rsidR="003332B2">
        <w:rPr>
          <w:rFonts w:ascii="Times New Roman" w:eastAsia="Times New Roman" w:hAnsi="Times New Roman" w:cs="Times New Roman"/>
          <w:kern w:val="0"/>
          <w:lang w:val="en-GB" w:eastAsia="en-GB"/>
        </w:rPr>
        <w:t xml:space="preserve"> because they had access to the original grades that had been assigned to the scripts by </w:t>
      </w:r>
      <w:r w:rsidR="00F57892">
        <w:rPr>
          <w:rFonts w:ascii="Times New Roman" w:eastAsia="Times New Roman" w:hAnsi="Times New Roman" w:cs="Times New Roman"/>
          <w:kern w:val="0"/>
          <w:lang w:val="en-GB" w:eastAsia="en-GB"/>
        </w:rPr>
        <w:t>examiners</w:t>
      </w:r>
      <w:r w:rsidR="003332B2">
        <w:rPr>
          <w:rFonts w:ascii="Times New Roman" w:eastAsia="Times New Roman" w:hAnsi="Times New Roman" w:cs="Times New Roman"/>
          <w:kern w:val="0"/>
          <w:lang w:val="en-GB" w:eastAsia="en-GB"/>
        </w:rPr>
        <w:t xml:space="preserve">. </w:t>
      </w:r>
      <w:r w:rsidR="00AC1631">
        <w:rPr>
          <w:rFonts w:ascii="Times New Roman" w:eastAsia="Times New Roman" w:hAnsi="Times New Roman" w:cs="Times New Roman"/>
          <w:kern w:val="0"/>
          <w:lang w:val="en-GB" w:eastAsia="en-GB"/>
        </w:rPr>
        <w:t xml:space="preserve">As seen in Figure X, at each given year scripts graded A received a higher mean scale value than scripts at grade B which </w:t>
      </w:r>
      <w:r w:rsidR="00AC1631">
        <w:rPr>
          <w:rFonts w:ascii="Times New Roman" w:eastAsia="Times New Roman" w:hAnsi="Times New Roman" w:cs="Times New Roman"/>
          <w:kern w:val="0"/>
          <w:lang w:val="en-GB" w:eastAsia="en-GB"/>
        </w:rPr>
        <w:lastRenderedPageBreak/>
        <w:t>received a higher mean scale value than scripts at grade E (only these three grades were available at each year, and grade B was missing for 1996).</w:t>
      </w:r>
      <w:r w:rsidR="005C6A0F">
        <w:rPr>
          <w:rFonts w:ascii="Times New Roman" w:eastAsia="Times New Roman" w:hAnsi="Times New Roman" w:cs="Times New Roman"/>
          <w:kern w:val="0"/>
          <w:lang w:val="en-GB" w:eastAsia="en-GB"/>
        </w:rPr>
        <w:t xml:space="preserve"> Conversely, and like Thurstone, the scale is a cultural product particular to the population of experts who conducted the judging </w:t>
      </w:r>
      <w:r w:rsidR="00F5170F">
        <w:rPr>
          <w:rFonts w:ascii="Times New Roman" w:eastAsia="Times New Roman" w:hAnsi="Times New Roman" w:cs="Times New Roman"/>
          <w:kern w:val="0"/>
          <w:lang w:val="en-GB" w:eastAsia="en-GB"/>
        </w:rPr>
        <w:t>(</w:t>
      </w:r>
      <w:r w:rsidR="005C6A0F">
        <w:rPr>
          <w:rFonts w:ascii="Times New Roman" w:eastAsia="Times New Roman" w:hAnsi="Times New Roman" w:cs="Times New Roman"/>
          <w:kern w:val="0"/>
          <w:lang w:val="en-GB" w:eastAsia="en-GB"/>
        </w:rPr>
        <w:t>contemporary mathematics PhD students from a variety of countries</w:t>
      </w:r>
      <w:r w:rsidR="00F5170F">
        <w:rPr>
          <w:rFonts w:ascii="Times New Roman" w:eastAsia="Times New Roman" w:hAnsi="Times New Roman" w:cs="Times New Roman"/>
          <w:kern w:val="0"/>
          <w:lang w:val="en-GB" w:eastAsia="en-GB"/>
        </w:rPr>
        <w:t>)</w:t>
      </w:r>
      <w:r w:rsidR="005C6A0F">
        <w:rPr>
          <w:rFonts w:ascii="Times New Roman" w:eastAsia="Times New Roman" w:hAnsi="Times New Roman" w:cs="Times New Roman"/>
          <w:kern w:val="0"/>
          <w:lang w:val="en-GB" w:eastAsia="en-GB"/>
        </w:rPr>
        <w:t xml:space="preserve">. </w:t>
      </w:r>
      <w:r w:rsidR="00290918">
        <w:rPr>
          <w:rFonts w:ascii="Times New Roman" w:eastAsia="Times New Roman" w:hAnsi="Times New Roman" w:cs="Times New Roman"/>
          <w:kern w:val="0"/>
          <w:lang w:val="en-GB" w:eastAsia="en-GB"/>
        </w:rPr>
        <w:t>Should researchers repeat the study in future decades</w:t>
      </w:r>
      <w:r w:rsidR="00AF6802">
        <w:rPr>
          <w:rFonts w:ascii="Times New Roman" w:eastAsia="Times New Roman" w:hAnsi="Times New Roman" w:cs="Times New Roman"/>
          <w:kern w:val="0"/>
          <w:lang w:val="en-GB" w:eastAsia="en-GB"/>
        </w:rPr>
        <w:t xml:space="preserve"> with a different population of expert judges,</w:t>
      </w:r>
      <w:r w:rsidR="00290918">
        <w:rPr>
          <w:rFonts w:ascii="Times New Roman" w:eastAsia="Times New Roman" w:hAnsi="Times New Roman" w:cs="Times New Roman"/>
          <w:kern w:val="0"/>
          <w:lang w:val="en-GB" w:eastAsia="en-GB"/>
        </w:rPr>
        <w:t xml:space="preserve"> the scale may not replicate.</w:t>
      </w:r>
      <w:r w:rsidR="000F620B">
        <w:rPr>
          <w:rFonts w:ascii="Times New Roman" w:eastAsia="Times New Roman" w:hAnsi="Times New Roman" w:cs="Times New Roman"/>
          <w:kern w:val="0"/>
          <w:lang w:val="en-GB" w:eastAsia="en-GB"/>
        </w:rPr>
        <w:t xml:space="preserve"> We return to the issue of different populations judging the same complex objects later </w:t>
      </w:r>
      <w:r w:rsidR="000F620B" w:rsidRPr="000F620B">
        <w:rPr>
          <w:rFonts w:ascii="Times New Roman" w:eastAsia="Times New Roman" w:hAnsi="Times New Roman" w:cs="Times New Roman"/>
          <w:color w:val="FF0000"/>
          <w:kern w:val="0"/>
          <w:highlight w:val="yellow"/>
          <w:lang w:val="en-GB" w:eastAsia="en-GB"/>
        </w:rPr>
        <w:t>MAKE SURE WE DO!</w:t>
      </w:r>
    </w:p>
    <w:p w14:paraId="465D28A7" w14:textId="77777777" w:rsidR="00271E2B" w:rsidRDefault="00271E2B" w:rsidP="00354388">
      <w:pPr>
        <w:rPr>
          <w:rFonts w:ascii="Times New Roman" w:eastAsia="Times New Roman" w:hAnsi="Times New Roman" w:cs="Times New Roman"/>
          <w:kern w:val="0"/>
          <w:lang w:val="en-GB" w:eastAsia="en-GB"/>
        </w:rPr>
      </w:pPr>
    </w:p>
    <w:p w14:paraId="77AEF3CA" w14:textId="75F164F1" w:rsidR="00271E2B" w:rsidRDefault="00794266" w:rsidP="00794266">
      <w:pPr>
        <w:jc w:val="center"/>
        <w:rPr>
          <w:rFonts w:ascii="Times New Roman" w:eastAsia="Times New Roman" w:hAnsi="Times New Roman" w:cs="Times New Roman"/>
          <w:kern w:val="0"/>
          <w:lang w:val="en-GB" w:eastAsia="en-GB"/>
        </w:rPr>
      </w:pPr>
      <w:r>
        <w:rPr>
          <w:rFonts w:ascii="Times New Roman" w:eastAsia="Times New Roman" w:hAnsi="Times New Roman" w:cs="Times New Roman"/>
          <w:noProof/>
          <w:kern w:val="0"/>
          <w:lang w:val="en-GB" w:eastAsia="en-GB"/>
        </w:rPr>
        <w:drawing>
          <wp:inline distT="0" distB="0" distL="0" distR="0" wp14:anchorId="48BA7773" wp14:editId="771CA9F8">
            <wp:extent cx="2933700" cy="2984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2933700" cy="2984500"/>
                    </a:xfrm>
                    <a:prstGeom prst="rect">
                      <a:avLst/>
                    </a:prstGeom>
                  </pic:spPr>
                </pic:pic>
              </a:graphicData>
            </a:graphic>
          </wp:inline>
        </w:drawing>
      </w:r>
    </w:p>
    <w:p w14:paraId="51F1C9DD" w14:textId="58B99E04" w:rsidR="00271E2B" w:rsidRDefault="00794266" w:rsidP="00217254">
      <w:pPr>
        <w:jc w:val="center"/>
        <w:rPr>
          <w:rFonts w:ascii="Times New Roman" w:eastAsia="Times New Roman" w:hAnsi="Times New Roman" w:cs="Times New Roman"/>
          <w:kern w:val="0"/>
          <w:lang w:val="en-GB" w:eastAsia="en-GB"/>
        </w:rPr>
      </w:pPr>
      <w:r>
        <w:rPr>
          <w:rFonts w:ascii="Times New Roman" w:eastAsia="Times New Roman" w:hAnsi="Times New Roman" w:cs="Times New Roman"/>
          <w:kern w:val="0"/>
          <w:lang w:val="en-GB" w:eastAsia="en-GB"/>
        </w:rPr>
        <w:t>Figure X: Reproduced from BERJ 2016</w:t>
      </w:r>
      <w:r w:rsidR="00217254">
        <w:rPr>
          <w:rFonts w:ascii="Times New Roman" w:eastAsia="Times New Roman" w:hAnsi="Times New Roman" w:cs="Times New Roman"/>
          <w:kern w:val="0"/>
          <w:lang w:val="en-GB" w:eastAsia="en-GB"/>
        </w:rPr>
        <w:t xml:space="preserve"> (p. 552)</w:t>
      </w:r>
    </w:p>
    <w:p w14:paraId="73879838" w14:textId="77777777" w:rsidR="00794266" w:rsidRDefault="00794266" w:rsidP="00354388">
      <w:pPr>
        <w:rPr>
          <w:rFonts w:ascii="Times New Roman" w:eastAsia="Times New Roman" w:hAnsi="Times New Roman" w:cs="Times New Roman"/>
          <w:kern w:val="0"/>
          <w:lang w:val="en-GB" w:eastAsia="en-GB"/>
        </w:rPr>
      </w:pPr>
    </w:p>
    <w:p w14:paraId="3798415A" w14:textId="77777777" w:rsidR="00354388" w:rsidRDefault="00354388" w:rsidP="00354388"/>
    <w:p w14:paraId="670FDDA7" w14:textId="77777777" w:rsidR="00354388" w:rsidRDefault="00354388" w:rsidP="00354388"/>
    <w:p w14:paraId="66B74634" w14:textId="77777777" w:rsidR="00354388" w:rsidRDefault="00354388" w:rsidP="00354388"/>
    <w:p w14:paraId="184A862A" w14:textId="77777777" w:rsidR="005D0387" w:rsidRDefault="005D0387" w:rsidP="005D0387"/>
    <w:p w14:paraId="7CD15AB9" w14:textId="789D844E" w:rsidR="00E934BB" w:rsidRDefault="00E934BB" w:rsidP="00B75A86"/>
    <w:p w14:paraId="384F626A" w14:textId="77777777" w:rsidR="00E934BB" w:rsidRDefault="00E934BB" w:rsidP="00B75A86"/>
    <w:p w14:paraId="039D6E84" w14:textId="77777777" w:rsidR="00F124A8" w:rsidRDefault="00F124A8" w:rsidP="00B75A86"/>
    <w:p w14:paraId="73B08F08" w14:textId="24A8AB8B" w:rsidR="00D60113" w:rsidRDefault="00D60113" w:rsidP="00B75A86">
      <w:pPr>
        <w:rPr>
          <w:b/>
          <w:bCs/>
        </w:rPr>
      </w:pPr>
      <w:r>
        <w:rPr>
          <w:b/>
          <w:bCs/>
        </w:rPr>
        <w:t>THE LAW OF COMPARATIVE JUDGEMENT</w:t>
      </w:r>
    </w:p>
    <w:p w14:paraId="12828294" w14:textId="35C26C12" w:rsidR="003565DD" w:rsidRPr="003565DD" w:rsidRDefault="00971868" w:rsidP="001C58CF">
      <w:pPr>
        <w:ind w:firstLine="0"/>
        <w:rPr>
          <w:color w:val="000000" w:themeColor="text1"/>
        </w:rPr>
      </w:pPr>
      <w:commentRangeStart w:id="7"/>
      <w:r>
        <w:rPr>
          <w:color w:val="000000" w:themeColor="text1"/>
        </w:rPr>
        <w:t xml:space="preserve">To </w:t>
      </w:r>
      <w:r w:rsidR="001F6BBB">
        <w:rPr>
          <w:color w:val="000000" w:themeColor="text1"/>
        </w:rPr>
        <w:t>equip the social scientist with a comprehensive guide to comparative judgement, it is necessary to p</w:t>
      </w:r>
      <w:r w:rsidR="00495A6F">
        <w:rPr>
          <w:color w:val="000000" w:themeColor="text1"/>
        </w:rPr>
        <w:t>rovide a c</w:t>
      </w:r>
      <w:r w:rsidR="006C5E7E">
        <w:rPr>
          <w:color w:val="000000" w:themeColor="text1"/>
        </w:rPr>
        <w:t xml:space="preserve">omplete overview of the statistical </w:t>
      </w:r>
      <w:r w:rsidR="001C58CF">
        <w:rPr>
          <w:color w:val="000000" w:themeColor="text1"/>
        </w:rPr>
        <w:t xml:space="preserve">machinery underpinning the research method. In this section, we unpack the </w:t>
      </w:r>
      <w:r w:rsidR="003565DD" w:rsidRPr="003565DD">
        <w:rPr>
          <w:color w:val="000000" w:themeColor="text1"/>
        </w:rPr>
        <w:t>technical details of comparative judgment</w:t>
      </w:r>
      <w:r w:rsidR="0075395E">
        <w:rPr>
          <w:color w:val="000000" w:themeColor="text1"/>
        </w:rPr>
        <w:t xml:space="preserve"> with historical and theoretical commentary along the way. </w:t>
      </w:r>
      <w:r w:rsidR="003565DD" w:rsidRPr="003565DD">
        <w:rPr>
          <w:color w:val="000000" w:themeColor="text1"/>
        </w:rPr>
        <w:t xml:space="preserve"> </w:t>
      </w:r>
      <w:commentRangeEnd w:id="7"/>
      <w:r w:rsidR="003108BE">
        <w:rPr>
          <w:rStyle w:val="CommentReference"/>
        </w:rPr>
        <w:commentReference w:id="7"/>
      </w:r>
    </w:p>
    <w:p w14:paraId="33D8195F" w14:textId="77777777" w:rsidR="003565DD" w:rsidRPr="003565DD" w:rsidRDefault="003565DD" w:rsidP="003565DD">
      <w:pPr>
        <w:ind w:firstLine="0"/>
        <w:rPr>
          <w:color w:val="000000" w:themeColor="text1"/>
        </w:rPr>
      </w:pPr>
    </w:p>
    <w:p w14:paraId="38545EBE" w14:textId="1064F3A6" w:rsidR="003565DD" w:rsidRPr="003565DD" w:rsidRDefault="0075395E" w:rsidP="00192701">
      <w:pPr>
        <w:ind w:firstLine="0"/>
        <w:rPr>
          <w:color w:val="000000" w:themeColor="text1"/>
        </w:rPr>
      </w:pPr>
      <w:r>
        <w:rPr>
          <w:color w:val="000000" w:themeColor="text1"/>
        </w:rPr>
        <w:t xml:space="preserve">At its core, </w:t>
      </w:r>
      <w:r w:rsidR="004F448C">
        <w:rPr>
          <w:color w:val="000000" w:themeColor="text1"/>
        </w:rPr>
        <w:t>c</w:t>
      </w:r>
      <w:r w:rsidR="003565DD" w:rsidRPr="003565DD">
        <w:rPr>
          <w:color w:val="000000" w:themeColor="text1"/>
        </w:rPr>
        <w:t>omparative judgment is a tool for estimating subjective human perceptions by quantitative values indicative of those perceptions.</w:t>
      </w:r>
      <w:r>
        <w:rPr>
          <w:color w:val="000000" w:themeColor="text1"/>
        </w:rPr>
        <w:t xml:space="preserve"> We </w:t>
      </w:r>
      <w:r w:rsidR="003565DD" w:rsidRPr="003565DD">
        <w:rPr>
          <w:color w:val="000000" w:themeColor="text1"/>
        </w:rPr>
        <w:t xml:space="preserve">first discuss the theoretical model of human perception underpinning the translation of subjective perceptions to pairwise comparisons. </w:t>
      </w:r>
      <w:r>
        <w:rPr>
          <w:color w:val="000000" w:themeColor="text1"/>
        </w:rPr>
        <w:t>We</w:t>
      </w:r>
      <w:r w:rsidR="003565DD" w:rsidRPr="003565DD">
        <w:rPr>
          <w:color w:val="000000" w:themeColor="text1"/>
        </w:rPr>
        <w:t xml:space="preserve"> then </w:t>
      </w:r>
      <w:r>
        <w:rPr>
          <w:color w:val="000000" w:themeColor="text1"/>
        </w:rPr>
        <w:t>consider</w:t>
      </w:r>
      <w:r w:rsidR="003565DD" w:rsidRPr="003565DD">
        <w:rPr>
          <w:color w:val="000000" w:themeColor="text1"/>
        </w:rPr>
        <w:t xml:space="preserve"> the computations necessary </w:t>
      </w:r>
      <w:r w:rsidR="00192701">
        <w:rPr>
          <w:color w:val="000000" w:themeColor="text1"/>
        </w:rPr>
        <w:t>to</w:t>
      </w:r>
      <w:r w:rsidR="003565DD" w:rsidRPr="003565DD">
        <w:rPr>
          <w:color w:val="000000" w:themeColor="text1"/>
        </w:rPr>
        <w:t xml:space="preserve"> transform</w:t>
      </w:r>
      <w:r w:rsidR="00192701">
        <w:rPr>
          <w:color w:val="000000" w:themeColor="text1"/>
        </w:rPr>
        <w:t xml:space="preserve"> </w:t>
      </w:r>
      <w:r w:rsidR="003565DD" w:rsidRPr="003565DD">
        <w:rPr>
          <w:color w:val="000000" w:themeColor="text1"/>
        </w:rPr>
        <w:t xml:space="preserve">the pairwise comparisons (referred to as judgments) to numerical estimates of the perceived quality of each response. </w:t>
      </w:r>
    </w:p>
    <w:p w14:paraId="17C37618" w14:textId="77777777" w:rsidR="003565DD" w:rsidRPr="003565DD" w:rsidRDefault="003565DD" w:rsidP="003565DD">
      <w:pPr>
        <w:ind w:firstLine="0"/>
        <w:rPr>
          <w:color w:val="000000" w:themeColor="text1"/>
        </w:rPr>
      </w:pPr>
    </w:p>
    <w:p w14:paraId="40962CBE" w14:textId="5DC23C0E" w:rsidR="003565DD" w:rsidRPr="003565DD" w:rsidRDefault="003565DD" w:rsidP="00192701">
      <w:pPr>
        <w:pStyle w:val="Heading4"/>
      </w:pPr>
      <w:r w:rsidRPr="003565DD">
        <w:t>Using mathematics to model human perceptions</w:t>
      </w:r>
    </w:p>
    <w:p w14:paraId="5C3F4D70" w14:textId="691003C4" w:rsidR="003565DD" w:rsidRPr="003565DD" w:rsidRDefault="00192701" w:rsidP="003565DD">
      <w:pPr>
        <w:ind w:firstLine="0"/>
        <w:rPr>
          <w:color w:val="000000" w:themeColor="text1"/>
        </w:rPr>
      </w:pPr>
      <w:r>
        <w:rPr>
          <w:color w:val="000000" w:themeColor="text1"/>
        </w:rPr>
        <w:t>In this paper, we are interested in</w:t>
      </w:r>
      <w:r w:rsidR="003565DD" w:rsidRPr="003565DD">
        <w:rPr>
          <w:color w:val="000000" w:themeColor="text1"/>
        </w:rPr>
        <w:t xml:space="preserve"> estimating </w:t>
      </w:r>
      <w:r w:rsidR="004F448C">
        <w:rPr>
          <w:color w:val="000000" w:themeColor="text1"/>
        </w:rPr>
        <w:t xml:space="preserve">the </w:t>
      </w:r>
      <w:r w:rsidR="00C55731">
        <w:rPr>
          <w:color w:val="000000" w:themeColor="text1"/>
        </w:rPr>
        <w:t xml:space="preserve">perceived </w:t>
      </w:r>
      <w:r w:rsidR="004F448C">
        <w:rPr>
          <w:color w:val="000000" w:themeColor="text1"/>
        </w:rPr>
        <w:t xml:space="preserve">volume of a given social construct </w:t>
      </w:r>
      <w:r w:rsidR="00506F28">
        <w:rPr>
          <w:color w:val="000000" w:themeColor="text1"/>
        </w:rPr>
        <w:t xml:space="preserve">present in a series of artefacts or responses. </w:t>
      </w:r>
      <w:r w:rsidR="001E3508">
        <w:rPr>
          <w:color w:val="000000" w:themeColor="text1"/>
        </w:rPr>
        <w:t>Before discussing the role of pairwise comparisons in this process, we need</w:t>
      </w:r>
      <w:r w:rsidR="003565DD" w:rsidRPr="003565DD">
        <w:rPr>
          <w:color w:val="000000" w:themeColor="text1"/>
        </w:rPr>
        <w:t xml:space="preserve"> a mathematical model of the way </w:t>
      </w:r>
      <w:r w:rsidR="00FD1BEB">
        <w:rPr>
          <w:color w:val="000000" w:themeColor="text1"/>
        </w:rPr>
        <w:t>judges</w:t>
      </w:r>
      <w:r w:rsidR="003565DD" w:rsidRPr="003565DD">
        <w:rPr>
          <w:color w:val="000000" w:themeColor="text1"/>
        </w:rPr>
        <w:t xml:space="preserve"> perceive these </w:t>
      </w:r>
      <w:r w:rsidR="001E3508">
        <w:rPr>
          <w:color w:val="000000" w:themeColor="text1"/>
        </w:rPr>
        <w:t>artefacts</w:t>
      </w:r>
      <w:r w:rsidR="003565DD" w:rsidRPr="003565DD">
        <w:rPr>
          <w:color w:val="000000" w:themeColor="text1"/>
        </w:rPr>
        <w:t xml:space="preserve"> in isolation. This model of perception</w:t>
      </w:r>
      <w:r w:rsidR="00C94F8A">
        <w:rPr>
          <w:color w:val="000000" w:themeColor="text1"/>
        </w:rPr>
        <w:t xml:space="preserve"> </w:t>
      </w:r>
      <w:r w:rsidR="003565DD" w:rsidRPr="003565DD">
        <w:rPr>
          <w:color w:val="000000" w:themeColor="text1"/>
        </w:rPr>
        <w:t xml:space="preserve">can then be used in conjunction with empirical judgment data to generate an estimate of the likelihood of a judge choosing one </w:t>
      </w:r>
      <w:r w:rsidR="00281A94">
        <w:rPr>
          <w:color w:val="000000" w:themeColor="text1"/>
        </w:rPr>
        <w:t xml:space="preserve">artefact as having more of a </w:t>
      </w:r>
      <w:r w:rsidR="00281A94">
        <w:rPr>
          <w:color w:val="000000" w:themeColor="text1"/>
        </w:rPr>
        <w:lastRenderedPageBreak/>
        <w:t>given construct than another</w:t>
      </w:r>
      <w:r w:rsidR="003565DD" w:rsidRPr="003565DD">
        <w:rPr>
          <w:color w:val="000000" w:themeColor="text1"/>
        </w:rPr>
        <w:t xml:space="preserve"> over another, eventually, a numerical estimate of </w:t>
      </w:r>
      <w:r w:rsidR="00281A94">
        <w:rPr>
          <w:color w:val="000000" w:themeColor="text1"/>
        </w:rPr>
        <w:t>perceived</w:t>
      </w:r>
      <w:r w:rsidR="003565DD" w:rsidRPr="003565DD">
        <w:rPr>
          <w:color w:val="000000" w:themeColor="text1"/>
        </w:rPr>
        <w:t xml:space="preserve"> </w:t>
      </w:r>
      <w:r w:rsidR="00281A94">
        <w:rPr>
          <w:color w:val="000000" w:themeColor="text1"/>
        </w:rPr>
        <w:t>volume</w:t>
      </w:r>
      <w:r w:rsidR="003565DD" w:rsidRPr="003565DD">
        <w:rPr>
          <w:color w:val="000000" w:themeColor="text1"/>
        </w:rPr>
        <w:t xml:space="preserve"> </w:t>
      </w:r>
      <w:r w:rsidR="00281A94">
        <w:rPr>
          <w:color w:val="000000" w:themeColor="text1"/>
        </w:rPr>
        <w:t xml:space="preserve">for each artefact. </w:t>
      </w:r>
      <w:r w:rsidR="003565DD" w:rsidRPr="003565DD">
        <w:rPr>
          <w:color w:val="000000" w:themeColor="text1"/>
        </w:rPr>
        <w:t xml:space="preserve"> </w:t>
      </w:r>
    </w:p>
    <w:p w14:paraId="038AA86B" w14:textId="77777777" w:rsidR="003565DD" w:rsidRPr="003565DD" w:rsidRDefault="003565DD" w:rsidP="003565DD">
      <w:pPr>
        <w:ind w:firstLine="0"/>
        <w:rPr>
          <w:color w:val="000000" w:themeColor="text1"/>
        </w:rPr>
      </w:pPr>
    </w:p>
    <w:p w14:paraId="19842C41" w14:textId="233BFD5E" w:rsidR="003565DD" w:rsidRDefault="003565DD" w:rsidP="001F67A7">
      <w:pPr>
        <w:ind w:firstLine="0"/>
        <w:rPr>
          <w:color w:val="000000" w:themeColor="text1"/>
        </w:rPr>
      </w:pPr>
      <w:r w:rsidRPr="003565DD">
        <w:rPr>
          <w:color w:val="000000" w:themeColor="text1"/>
        </w:rPr>
        <w:t xml:space="preserve">Each time a judge encounters </w:t>
      </w:r>
      <w:r w:rsidR="009312F8">
        <w:rPr>
          <w:color w:val="000000" w:themeColor="text1"/>
        </w:rPr>
        <w:t>an artefact</w:t>
      </w:r>
      <w:r w:rsidRPr="003565DD">
        <w:rPr>
          <w:color w:val="000000" w:themeColor="text1"/>
        </w:rPr>
        <w:t xml:space="preserve">, </w:t>
      </w:r>
      <w:r w:rsidR="009312F8" w:rsidRPr="009312F8">
        <w:rPr>
          <w:i/>
          <w:iCs/>
          <w:color w:val="000000" w:themeColor="text1"/>
        </w:rPr>
        <w:t>A</w:t>
      </w:r>
      <w:r w:rsidRPr="003565DD">
        <w:rPr>
          <w:color w:val="000000" w:themeColor="text1"/>
        </w:rPr>
        <w:t>, it is perceived as lying somewhere on a continuum of merit. I say</w:t>
      </w:r>
      <w:r w:rsidR="009312F8">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oMath>
      <w:r w:rsidRPr="003565DD">
        <w:rPr>
          <w:color w:val="000000" w:themeColor="text1"/>
        </w:rPr>
        <w:t xml:space="preserve"> is the merit assigned to </w:t>
      </w:r>
      <w:r w:rsidR="001F67A7">
        <w:rPr>
          <w:color w:val="000000" w:themeColor="text1"/>
        </w:rPr>
        <w:t>artefact</w:t>
      </w:r>
      <w:r w:rsidRPr="003565DD">
        <w:rPr>
          <w:color w:val="000000" w:themeColor="text1"/>
        </w:rPr>
        <w:t xml:space="preserve"> </w:t>
      </w:r>
      <w:r w:rsidR="009312F8">
        <w:rPr>
          <w:i/>
          <w:iCs/>
          <w:color w:val="000000" w:themeColor="text1"/>
        </w:rPr>
        <w:t>A</w:t>
      </w:r>
      <w:r w:rsidRPr="003565DD">
        <w:rPr>
          <w:color w:val="000000" w:themeColor="text1"/>
        </w:rPr>
        <w:t xml:space="preserve"> in encounter </w:t>
      </w:r>
      <w:proofErr w:type="spellStart"/>
      <w:r w:rsidR="009312F8">
        <w:rPr>
          <w:i/>
          <w:iCs/>
          <w:color w:val="000000" w:themeColor="text1"/>
        </w:rPr>
        <w:t>i</w:t>
      </w:r>
      <w:proofErr w:type="spellEnd"/>
      <w:r w:rsidRPr="003565DD">
        <w:rPr>
          <w:color w:val="000000" w:themeColor="text1"/>
        </w:rPr>
        <w:t xml:space="preserve">. </w:t>
      </w:r>
      <w:r w:rsidR="009312F8">
        <w:rPr>
          <w:color w:val="000000" w:themeColor="text1"/>
        </w:rPr>
        <w:t>Thurstone (1927)</w:t>
      </w:r>
      <w:r w:rsidRPr="003565DD">
        <w:rPr>
          <w:color w:val="000000" w:themeColor="text1"/>
        </w:rPr>
        <w:t xml:space="preserve"> called the process of assigning that merit the</w:t>
      </w:r>
      <w:r w:rsidR="009312F8">
        <w:rPr>
          <w:color w:val="000000" w:themeColor="text1"/>
        </w:rPr>
        <w:t xml:space="preserve"> </w:t>
      </w:r>
      <w:proofErr w:type="spellStart"/>
      <w:r w:rsidRPr="009312F8">
        <w:rPr>
          <w:i/>
          <w:iCs/>
          <w:color w:val="000000" w:themeColor="text1"/>
        </w:rPr>
        <w:t>discriminal</w:t>
      </w:r>
      <w:proofErr w:type="spellEnd"/>
      <w:r w:rsidRPr="009312F8">
        <w:rPr>
          <w:i/>
          <w:iCs/>
          <w:color w:val="000000" w:themeColor="text1"/>
        </w:rPr>
        <w:t xml:space="preserve"> process</w:t>
      </w:r>
      <w:r w:rsidR="009312F8">
        <w:rPr>
          <w:i/>
          <w:iCs/>
          <w:color w:val="000000" w:themeColor="text1"/>
        </w:rPr>
        <w:t>.</w:t>
      </w:r>
      <w:r w:rsidRPr="003565DD">
        <w:rPr>
          <w:color w:val="000000" w:themeColor="text1"/>
        </w:rPr>
        <w:t xml:space="preserve"> This may be unstable in time as a judge may perceive the </w:t>
      </w:r>
      <w:r w:rsidR="001F67A7">
        <w:rPr>
          <w:color w:val="000000" w:themeColor="text1"/>
        </w:rPr>
        <w:t>volume of the construct in question</w:t>
      </w:r>
      <w:r w:rsidRPr="003565DD">
        <w:rPr>
          <w:color w:val="000000" w:themeColor="text1"/>
        </w:rPr>
        <w:t xml:space="preserve"> as different in different encounters (perhaps influenced by mood, time of day, or </w:t>
      </w:r>
      <w:r w:rsidR="001F67A7">
        <w:rPr>
          <w:color w:val="000000" w:themeColor="text1"/>
        </w:rPr>
        <w:t>other artefacts</w:t>
      </w:r>
      <w:r w:rsidRPr="003565DD">
        <w:rPr>
          <w:color w:val="000000" w:themeColor="text1"/>
        </w:rPr>
        <w:t xml:space="preserve"> that judge has recently encountered)</w:t>
      </w:r>
      <w:r w:rsidR="001F67A7">
        <w:rPr>
          <w:rStyle w:val="FootnoteReference"/>
          <w:color w:val="000000" w:themeColor="text1"/>
        </w:rPr>
        <w:footnoteReference w:id="1"/>
      </w:r>
      <w:r w:rsidRPr="003565DD">
        <w:rPr>
          <w:color w:val="000000" w:themeColor="text1"/>
        </w:rPr>
        <w:t xml:space="preserve">. </w:t>
      </w:r>
    </w:p>
    <w:p w14:paraId="6704561E" w14:textId="77777777" w:rsidR="00AC5ADE" w:rsidRPr="00AC5ADE" w:rsidRDefault="00AC5ADE" w:rsidP="00AC5ADE">
      <w:pPr>
        <w:ind w:firstLine="0"/>
        <w:rPr>
          <w:color w:val="000000" w:themeColor="text1"/>
        </w:rPr>
      </w:pPr>
    </w:p>
    <w:p w14:paraId="17960FD0" w14:textId="2A0E0AFD" w:rsidR="004B6EB1" w:rsidRPr="004B6EB1" w:rsidRDefault="003565DD" w:rsidP="004B6EB1">
      <w:pPr>
        <w:ind w:firstLine="0"/>
        <w:rPr>
          <w:color w:val="000000" w:themeColor="text1"/>
        </w:rPr>
      </w:pPr>
      <w:r w:rsidRPr="003565DD">
        <w:rPr>
          <w:color w:val="000000" w:themeColor="text1"/>
        </w:rPr>
        <w:t xml:space="preserve">The </w:t>
      </w:r>
      <m:oMath>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oMath>
      <w:r w:rsidR="001F67A7" w:rsidRPr="003565DD">
        <w:rPr>
          <w:color w:val="000000" w:themeColor="text1"/>
        </w:rPr>
        <w:t xml:space="preserve"> </w:t>
      </w:r>
      <w:r w:rsidRPr="003565DD">
        <w:rPr>
          <w:color w:val="000000" w:themeColor="text1"/>
        </w:rPr>
        <w:t>are assumed to be normally distributed, with standard deviation</w:t>
      </w:r>
      <w:r w:rsidR="00AC5ADE">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σ</m:t>
            </m:r>
            <m:ctrlPr>
              <w:rPr>
                <w:rFonts w:ascii="Cambria Math" w:hAnsi="Cambria Math"/>
                <w:color w:val="000000" w:themeColor="text1"/>
              </w:rPr>
            </m:ctrlPr>
          </m:e>
          <m:sub>
            <m:r>
              <w:rPr>
                <w:rFonts w:ascii="Cambria Math" w:hAnsi="Cambria Math"/>
                <w:color w:val="000000" w:themeColor="text1"/>
              </w:rPr>
              <m:t>A</m:t>
            </m:r>
          </m:sub>
        </m:sSub>
      </m:oMath>
      <w:r w:rsidR="00AC5ADE">
        <w:rPr>
          <w:color w:val="000000" w:themeColor="text1"/>
        </w:rPr>
        <w:t xml:space="preserve">, </w:t>
      </w:r>
      <w:r w:rsidRPr="003565DD">
        <w:rPr>
          <w:color w:val="000000" w:themeColor="text1"/>
        </w:rPr>
        <w:t xml:space="preserve">about the mean, </w:t>
      </w: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A</m:t>
            </m:r>
          </m:sub>
        </m:sSub>
      </m:oMath>
      <w:r w:rsidRPr="003565DD">
        <w:rPr>
          <w:color w:val="000000" w:themeColor="text1"/>
        </w:rPr>
        <w:t xml:space="preserve">. </w:t>
      </w:r>
      <w:r w:rsidR="00D64EE0">
        <w:rPr>
          <w:color w:val="000000" w:themeColor="text1"/>
        </w:rPr>
        <w:t xml:space="preserve">We </w:t>
      </w:r>
      <w:r w:rsidRPr="003565DD">
        <w:rPr>
          <w:color w:val="000000" w:themeColor="text1"/>
        </w:rPr>
        <w:t xml:space="preserve">use </w:t>
      </w: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A</m:t>
            </m:r>
          </m:sub>
        </m:sSub>
      </m:oMath>
      <w:r w:rsidR="00D64EE0">
        <w:rPr>
          <w:color w:val="000000" w:themeColor="text1"/>
        </w:rPr>
        <w:t xml:space="preserve"> </w:t>
      </w:r>
      <w:r w:rsidRPr="003565DD">
        <w:rPr>
          <w:color w:val="000000" w:themeColor="text1"/>
        </w:rPr>
        <w:t xml:space="preserve">here to connote the collective `value' assigned to the </w:t>
      </w:r>
      <w:r w:rsidR="00D64EE0">
        <w:rPr>
          <w:color w:val="000000" w:themeColor="text1"/>
        </w:rPr>
        <w:t>artefact</w:t>
      </w:r>
      <w:r w:rsidRPr="003565DD">
        <w:rPr>
          <w:color w:val="000000" w:themeColor="text1"/>
        </w:rPr>
        <w:t xml:space="preserve"> </w:t>
      </w:r>
      <w:r w:rsidR="00D64EE0">
        <w:rPr>
          <w:i/>
          <w:iCs/>
          <w:color w:val="000000" w:themeColor="text1"/>
        </w:rPr>
        <w:t>A</w:t>
      </w:r>
      <w:r w:rsidRPr="003565DD">
        <w:rPr>
          <w:color w:val="000000" w:themeColor="text1"/>
        </w:rPr>
        <w:t xml:space="preserve">, via the various encounters with </w:t>
      </w:r>
      <w:r w:rsidR="00D64EE0">
        <w:rPr>
          <w:i/>
          <w:iCs/>
          <w:color w:val="000000" w:themeColor="text1"/>
        </w:rPr>
        <w:t>A</w:t>
      </w:r>
      <w:r w:rsidRPr="003565DD">
        <w:rPr>
          <w:color w:val="000000" w:themeColor="text1"/>
        </w:rPr>
        <w:t xml:space="preserve">. We call these normal distributions </w:t>
      </w:r>
      <w:proofErr w:type="spellStart"/>
      <w:r w:rsidRPr="003565DD">
        <w:rPr>
          <w:color w:val="000000" w:themeColor="text1"/>
        </w:rPr>
        <w:t>discriminal</w:t>
      </w:r>
      <w:proofErr w:type="spellEnd"/>
      <w:r w:rsidRPr="003565DD">
        <w:rPr>
          <w:color w:val="000000" w:themeColor="text1"/>
        </w:rPr>
        <w:t xml:space="preserve"> dispersions </w:t>
      </w:r>
      <w:r w:rsidR="00D64EE0">
        <w:rPr>
          <w:color w:val="000000" w:themeColor="text1"/>
        </w:rPr>
        <w:t xml:space="preserve">(Bramley 2007). </w:t>
      </w:r>
      <w:r w:rsidRPr="003565DD">
        <w:rPr>
          <w:color w:val="000000" w:themeColor="text1"/>
        </w:rPr>
        <w:t xml:space="preserve"> See Figure </w:t>
      </w:r>
      <w:r w:rsidR="00FD1C32">
        <w:rPr>
          <w:color w:val="000000" w:themeColor="text1"/>
        </w:rPr>
        <w:t>X,</w:t>
      </w:r>
      <w:r w:rsidRPr="003565DD">
        <w:rPr>
          <w:color w:val="000000" w:themeColor="text1"/>
        </w:rPr>
        <w:t xml:space="preserve"> showing the </w:t>
      </w:r>
      <w:proofErr w:type="spellStart"/>
      <w:r w:rsidRPr="003565DD">
        <w:rPr>
          <w:color w:val="000000" w:themeColor="text1"/>
        </w:rPr>
        <w:t>discriminal</w:t>
      </w:r>
      <w:proofErr w:type="spellEnd"/>
      <w:r w:rsidRPr="003565DD">
        <w:rPr>
          <w:color w:val="000000" w:themeColor="text1"/>
        </w:rPr>
        <w:t xml:space="preserve"> dispersions for </w:t>
      </w:r>
      <w:r w:rsidR="00FD1C32">
        <w:rPr>
          <w:color w:val="000000" w:themeColor="text1"/>
        </w:rPr>
        <w:t xml:space="preserve">artefacts </w:t>
      </w:r>
      <w:r w:rsidR="00FD1C32">
        <w:rPr>
          <w:i/>
          <w:iCs/>
          <w:color w:val="000000" w:themeColor="text1"/>
        </w:rPr>
        <w:t>A</w:t>
      </w:r>
      <w:r w:rsidRPr="003565DD">
        <w:rPr>
          <w:color w:val="000000" w:themeColor="text1"/>
        </w:rPr>
        <w:t xml:space="preserve"> and </w:t>
      </w:r>
      <w:r w:rsidR="00FD1C32">
        <w:rPr>
          <w:i/>
          <w:iCs/>
          <w:color w:val="000000" w:themeColor="text1"/>
        </w:rPr>
        <w:t>B</w:t>
      </w:r>
      <w:r w:rsidRPr="003565DD">
        <w:rPr>
          <w:color w:val="000000" w:themeColor="text1"/>
        </w:rPr>
        <w:t xml:space="preserve"> with distributions </w:t>
      </w:r>
      <m:oMath>
        <m:r>
          <m:rPr>
            <m:scr m:val="script"/>
          </m:rPr>
          <w:rPr>
            <w:rFonts w:ascii="Cambria Math" w:hAnsi="Cambria Math"/>
            <w:color w:val="000000" w:themeColor="text1"/>
          </w:rPr>
          <m:t>N</m:t>
        </m:r>
        <m:d>
          <m:dPr>
            <m:ctrlPr>
              <w:rPr>
                <w:rFonts w:ascii="Cambria Math" w:hAnsi="Cambria Math"/>
                <w:i/>
                <w:color w:val="000000" w:themeColor="text1"/>
              </w:rPr>
            </m:ctrlPr>
          </m:dPr>
          <m:e>
            <m:sSub>
              <m:sSubPr>
                <m:ctrlPr>
                  <w:rPr>
                    <w:rFonts w:ascii="Cambria Math" w:hAnsi="Cambria Math"/>
                    <w:i/>
                    <w:color w:val="000000" w:themeColor="text1"/>
                  </w:rPr>
                </m:ctrlPr>
              </m:sSubPr>
              <m:e>
                <m:r>
                  <m:rPr>
                    <m:sty m:val="p"/>
                  </m:rPr>
                  <w:rPr>
                    <w:rFonts w:ascii="Cambria Math" w:hAnsi="Cambria Math"/>
                    <w:color w:val="000000" w:themeColor="text1"/>
                  </w:rPr>
                  <m:t>σ</m:t>
                </m:r>
              </m:e>
              <m:sub>
                <m:r>
                  <w:rPr>
                    <w:rFonts w:ascii="Cambria Math" w:hAnsi="Cambria Math"/>
                    <w:color w:val="000000" w:themeColor="text1"/>
                  </w:rPr>
                  <m:t>A</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A</m:t>
                </m:r>
              </m:sub>
            </m:sSub>
          </m:e>
        </m:d>
      </m:oMath>
      <w:r w:rsidR="004B6EB1">
        <w:rPr>
          <w:color w:val="000000" w:themeColor="text1"/>
        </w:rPr>
        <w:t xml:space="preserve"> and </w:t>
      </w:r>
      <m:oMath>
        <m:r>
          <m:rPr>
            <m:scr m:val="script"/>
          </m:rPr>
          <w:rPr>
            <w:rFonts w:ascii="Cambria Math" w:hAnsi="Cambria Math"/>
            <w:color w:val="000000" w:themeColor="text1"/>
          </w:rPr>
          <m:t>N</m:t>
        </m:r>
        <m:d>
          <m:dPr>
            <m:ctrlPr>
              <w:rPr>
                <w:rFonts w:ascii="Cambria Math" w:hAnsi="Cambria Math"/>
                <w:i/>
                <w:color w:val="000000" w:themeColor="text1"/>
              </w:rPr>
            </m:ctrlPr>
          </m:dPr>
          <m:e>
            <m:sSub>
              <m:sSubPr>
                <m:ctrlPr>
                  <w:rPr>
                    <w:rFonts w:ascii="Cambria Math" w:hAnsi="Cambria Math"/>
                    <w:i/>
                    <w:color w:val="000000" w:themeColor="text1"/>
                  </w:rPr>
                </m:ctrlPr>
              </m:sSubPr>
              <m:e>
                <m:r>
                  <m:rPr>
                    <m:sty m:val="p"/>
                  </m:rPr>
                  <w:rPr>
                    <w:rFonts w:ascii="Cambria Math" w:hAnsi="Cambria Math"/>
                    <w:color w:val="000000" w:themeColor="text1"/>
                  </w:rPr>
                  <m:t>σ</m:t>
                </m:r>
              </m:e>
              <m:sub>
                <m:r>
                  <w:rPr>
                    <w:rFonts w:ascii="Cambria Math" w:hAnsi="Cambria Math"/>
                    <w:color w:val="000000" w:themeColor="text1"/>
                  </w:rPr>
                  <m:t>B</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B</m:t>
                </m:r>
              </m:sub>
            </m:sSub>
          </m:e>
        </m:d>
        <m:r>
          <w:rPr>
            <w:rFonts w:ascii="Cambria Math" w:hAnsi="Cambria Math"/>
            <w:color w:val="000000" w:themeColor="text1"/>
          </w:rPr>
          <m:t>.</m:t>
        </m:r>
      </m:oMath>
    </w:p>
    <w:p w14:paraId="22C9A75E" w14:textId="77777777" w:rsidR="00B66510" w:rsidRDefault="00AE3483" w:rsidP="00B66510">
      <w:pPr>
        <w:keepNext/>
        <w:ind w:firstLine="0"/>
      </w:pPr>
      <w:r w:rsidRPr="00AE3483">
        <w:rPr>
          <w:noProof/>
          <w:color w:val="000000" w:themeColor="text1"/>
        </w:rPr>
        <w:lastRenderedPageBreak/>
        <w:drawing>
          <wp:inline distT="0" distB="0" distL="0" distR="0" wp14:anchorId="75058F7D" wp14:editId="6EA1C225">
            <wp:extent cx="5943600" cy="4251960"/>
            <wp:effectExtent l="0" t="0" r="0" b="2540"/>
            <wp:docPr id="3" name="Picture 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with medium confidence"/>
                    <pic:cNvPicPr/>
                  </pic:nvPicPr>
                  <pic:blipFill>
                    <a:blip r:embed="rId15"/>
                    <a:stretch>
                      <a:fillRect/>
                    </a:stretch>
                  </pic:blipFill>
                  <pic:spPr>
                    <a:xfrm>
                      <a:off x="0" y="0"/>
                      <a:ext cx="5943600" cy="4251960"/>
                    </a:xfrm>
                    <a:prstGeom prst="rect">
                      <a:avLst/>
                    </a:prstGeom>
                  </pic:spPr>
                </pic:pic>
              </a:graphicData>
            </a:graphic>
          </wp:inline>
        </w:drawing>
      </w:r>
    </w:p>
    <w:p w14:paraId="706AB705" w14:textId="3D527123" w:rsidR="00AE3483" w:rsidRPr="003565DD" w:rsidRDefault="00B66510" w:rsidP="004B6EB1">
      <w:pPr>
        <w:pStyle w:val="Caption"/>
        <w:rPr>
          <w:color w:val="000000" w:themeColor="text1"/>
        </w:rPr>
      </w:pPr>
      <w:r>
        <w:t xml:space="preserve">Figure X. Illustration of two overlapping distributions for </w:t>
      </w:r>
      <w:r w:rsidR="00B65A69">
        <w:t>artefacts</w:t>
      </w:r>
      <w:r>
        <w:t xml:space="preserve"> A and B. Labels on</w:t>
      </w:r>
      <w:r w:rsidR="00FD1C32">
        <w:t xml:space="preserve"> </w:t>
      </w:r>
      <w:r w:rsidR="00FD1C32">
        <w:rPr>
          <w:rFonts w:ascii="Times New Roman" w:hAnsi="Times New Roman" w:cs="Times New Roman"/>
          <w:kern w:val="0"/>
        </w:rPr>
        <w:t xml:space="preserve">the X-axis correspond to encounters of a given </w:t>
      </w:r>
      <w:r w:rsidR="00B65A69">
        <w:rPr>
          <w:rFonts w:ascii="Times New Roman" w:hAnsi="Times New Roman" w:cs="Times New Roman"/>
          <w:kern w:val="0"/>
        </w:rPr>
        <w:t>artefact</w:t>
      </w:r>
      <w:r w:rsidR="00FD1C32">
        <w:rPr>
          <w:rFonts w:ascii="Times New Roman" w:hAnsi="Times New Roman" w:cs="Times New Roman"/>
          <w:kern w:val="0"/>
        </w:rPr>
        <w:t>. Adapted from Bramley (2007).</w:t>
      </w:r>
    </w:p>
    <w:p w14:paraId="05F980D6" w14:textId="04AD0FB6" w:rsidR="003565DD" w:rsidRPr="000C3DBF" w:rsidRDefault="003565DD" w:rsidP="000C3DBF">
      <w:pPr>
        <w:ind w:firstLine="0"/>
        <w:rPr>
          <w:color w:val="000000" w:themeColor="text1"/>
        </w:rPr>
      </w:pPr>
      <w:r w:rsidRPr="003565DD">
        <w:rPr>
          <w:color w:val="000000" w:themeColor="text1"/>
        </w:rPr>
        <w:t xml:space="preserve">When a judge compares two </w:t>
      </w:r>
      <w:r w:rsidR="004B6EB1">
        <w:rPr>
          <w:color w:val="000000" w:themeColor="text1"/>
        </w:rPr>
        <w:t>artefacts</w:t>
      </w:r>
      <w:r w:rsidRPr="003565DD">
        <w:rPr>
          <w:color w:val="000000" w:themeColor="text1"/>
        </w:rPr>
        <w:t xml:space="preserve">, Thurstone imagined that it is the values resulting from the </w:t>
      </w:r>
      <w:proofErr w:type="spellStart"/>
      <w:r w:rsidRPr="003565DD">
        <w:rPr>
          <w:color w:val="000000" w:themeColor="text1"/>
        </w:rPr>
        <w:t>discriminal</w:t>
      </w:r>
      <w:proofErr w:type="spellEnd"/>
      <w:r w:rsidRPr="003565DD">
        <w:rPr>
          <w:color w:val="000000" w:themeColor="text1"/>
        </w:rPr>
        <w:t xml:space="preserve"> processes that are compared. </w:t>
      </w:r>
      <w:r w:rsidR="00B16FAD">
        <w:rPr>
          <w:color w:val="000000" w:themeColor="text1"/>
        </w:rPr>
        <w:t>When</w:t>
      </w:r>
      <w:r w:rsidRPr="003565DD">
        <w:rPr>
          <w:color w:val="000000" w:themeColor="text1"/>
        </w:rPr>
        <w:t xml:space="preserve"> </w:t>
      </w:r>
      <w:r w:rsidR="000C3DBF">
        <w:rPr>
          <w:color w:val="000000" w:themeColor="text1"/>
        </w:rPr>
        <w:t>artefacts</w:t>
      </w:r>
      <w:r w:rsidRPr="003565DD">
        <w:rPr>
          <w:color w:val="000000" w:themeColor="text1"/>
        </w:rPr>
        <w:t xml:space="preserve"> </w:t>
      </w:r>
      <w:r w:rsidR="000C3DBF">
        <w:rPr>
          <w:i/>
          <w:iCs/>
          <w:color w:val="000000" w:themeColor="text1"/>
        </w:rPr>
        <w:t>A</w:t>
      </w:r>
      <w:r w:rsidRPr="003565DD">
        <w:rPr>
          <w:color w:val="000000" w:themeColor="text1"/>
        </w:rPr>
        <w:t xml:space="preserve"> and </w:t>
      </w:r>
      <w:r w:rsidR="000C3DBF">
        <w:rPr>
          <w:i/>
          <w:iCs/>
          <w:color w:val="000000" w:themeColor="text1"/>
        </w:rPr>
        <w:t>B</w:t>
      </w:r>
      <w:r w:rsidRPr="003565DD">
        <w:rPr>
          <w:color w:val="000000" w:themeColor="text1"/>
        </w:rPr>
        <w:t xml:space="preserve"> are compared,</w:t>
      </w:r>
      <w:r w:rsidR="0028745A">
        <w:rPr>
          <w:color w:val="000000" w:themeColor="text1"/>
        </w:rPr>
        <w:t xml:space="preserve"> if </w:t>
      </w:r>
      <w:r w:rsidR="001408B9">
        <w:rPr>
          <w:color w:val="000000" w:themeColor="text1"/>
        </w:rPr>
        <w:t xml:space="preserve">a judge perceives </w:t>
      </w:r>
      <w:r w:rsidR="001408B9">
        <w:rPr>
          <w:i/>
          <w:iCs/>
          <w:color w:val="000000" w:themeColor="text1"/>
        </w:rPr>
        <w:t xml:space="preserve">A </w:t>
      </w:r>
      <w:r w:rsidR="001408B9">
        <w:rPr>
          <w:color w:val="000000" w:themeColor="text1"/>
        </w:rPr>
        <w:t xml:space="preserve">as having ‘more’ of the given construct that </w:t>
      </w:r>
      <w:r w:rsidR="001408B9">
        <w:rPr>
          <w:i/>
          <w:iCs/>
          <w:color w:val="000000" w:themeColor="text1"/>
        </w:rPr>
        <w:t>B</w:t>
      </w:r>
      <w:r w:rsidR="001408B9">
        <w:rPr>
          <w:color w:val="000000" w:themeColor="text1"/>
        </w:rPr>
        <w:t>, then</w:t>
      </w:r>
      <w:r w:rsidRPr="003565DD">
        <w:rPr>
          <w:color w:val="000000" w:themeColor="text1"/>
        </w:rPr>
        <w:t xml:space="preserve"> the judge will assert </w:t>
      </w:r>
      <w:r w:rsidR="000C3DBF">
        <w:rPr>
          <w:i/>
          <w:iCs/>
          <w:color w:val="000000" w:themeColor="text1"/>
        </w:rPr>
        <w:t>A</w:t>
      </w:r>
      <w:r w:rsidRPr="003565DD">
        <w:rPr>
          <w:color w:val="000000" w:themeColor="text1"/>
        </w:rPr>
        <w:t xml:space="preserve"> </w:t>
      </w:r>
      <w:r w:rsidR="000C3DBF">
        <w:rPr>
          <w:color w:val="000000" w:themeColor="text1"/>
        </w:rPr>
        <w:t>‘</w:t>
      </w:r>
      <w:r w:rsidRPr="003565DD">
        <w:rPr>
          <w:color w:val="000000" w:themeColor="text1"/>
        </w:rPr>
        <w:t>beats</w:t>
      </w:r>
      <w:r w:rsidR="000C3DBF">
        <w:rPr>
          <w:color w:val="000000" w:themeColor="text1"/>
        </w:rPr>
        <w:t>’</w:t>
      </w:r>
      <w:r w:rsidRPr="003565DD">
        <w:rPr>
          <w:color w:val="000000" w:themeColor="text1"/>
        </w:rPr>
        <w:t xml:space="preserve"> </w:t>
      </w:r>
      <w:r w:rsidR="000C3DBF">
        <w:rPr>
          <w:i/>
          <w:iCs/>
          <w:color w:val="000000" w:themeColor="text1"/>
        </w:rPr>
        <w:t>B</w:t>
      </w:r>
      <w:r w:rsidR="00B16FAD">
        <w:rPr>
          <w:color w:val="000000" w:themeColor="text1"/>
        </w:rPr>
        <w:t xml:space="preserve">. Algebraic, we </w:t>
      </w:r>
      <w:r w:rsidR="002D50B6">
        <w:rPr>
          <w:color w:val="000000" w:themeColor="text1"/>
        </w:rPr>
        <w:t>represent this as</w:t>
      </w:r>
      <w:r w:rsidRPr="003565DD">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r>
          <w:rPr>
            <w:rFonts w:ascii="Cambria Math" w:hAnsi="Cambria Math"/>
            <w:color w:val="000000" w:themeColor="text1"/>
          </w:rPr>
          <m:t>&gt;</m:t>
        </m:r>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i</m:t>
            </m:r>
          </m:sub>
        </m:sSub>
      </m:oMath>
      <w:r w:rsidR="000C3DBF">
        <w:rPr>
          <w:color w:val="000000" w:themeColor="text1"/>
        </w:rPr>
        <w:t xml:space="preserve">. </w:t>
      </w:r>
      <w:r w:rsidRPr="003565DD">
        <w:rPr>
          <w:color w:val="000000" w:themeColor="text1"/>
        </w:rPr>
        <w:t xml:space="preserve">Notice that in Figure </w:t>
      </w:r>
      <w:r w:rsidR="002D50B6">
        <w:rPr>
          <w:color w:val="000000" w:themeColor="text1"/>
        </w:rPr>
        <w:t>X,</w:t>
      </w:r>
      <w:r w:rsidRPr="003565DD">
        <w:rPr>
          <w:color w:val="000000" w:themeColor="text1"/>
        </w:rPr>
        <w:t xml:space="preserve"> while the </w:t>
      </w:r>
      <w:proofErr w:type="spellStart"/>
      <w:r w:rsidRPr="003565DD">
        <w:rPr>
          <w:color w:val="000000" w:themeColor="text1"/>
        </w:rPr>
        <w:t>discriminal</w:t>
      </w:r>
      <w:proofErr w:type="spellEnd"/>
      <w:r w:rsidRPr="003565DD">
        <w:rPr>
          <w:color w:val="000000" w:themeColor="text1"/>
        </w:rPr>
        <w:t xml:space="preserve"> dispersion for </w:t>
      </w:r>
      <w:r w:rsidR="002D50B6">
        <w:rPr>
          <w:i/>
          <w:color w:val="000000" w:themeColor="text1"/>
        </w:rPr>
        <w:t>A</w:t>
      </w:r>
      <w:r w:rsidRPr="003565DD">
        <w:rPr>
          <w:color w:val="000000" w:themeColor="text1"/>
        </w:rPr>
        <w:t xml:space="preserve"> is further along the merit continuum than</w:t>
      </w:r>
      <w:r w:rsidR="002D50B6">
        <w:rPr>
          <w:color w:val="000000" w:themeColor="text1"/>
        </w:rPr>
        <w:t xml:space="preserve"> </w:t>
      </w:r>
      <w:r w:rsidR="002D50B6">
        <w:rPr>
          <w:i/>
          <w:iCs/>
          <w:color w:val="000000" w:themeColor="text1"/>
        </w:rPr>
        <w:t>B</w:t>
      </w:r>
      <w:r w:rsidRPr="003565DD">
        <w:rPr>
          <w:color w:val="000000" w:themeColor="text1"/>
        </w:rPr>
        <w:t xml:space="preserve">, the overlapping distributions mean that it is possible, based on some encounters of the two </w:t>
      </w:r>
      <w:r w:rsidR="002D50B6">
        <w:rPr>
          <w:color w:val="000000" w:themeColor="text1"/>
        </w:rPr>
        <w:t>artefacts</w:t>
      </w:r>
      <w:r w:rsidRPr="003565DD">
        <w:rPr>
          <w:color w:val="000000" w:themeColor="text1"/>
        </w:rPr>
        <w:t>, for a judge to assert `</w:t>
      </w:r>
      <w:r w:rsidR="002D50B6">
        <w:rPr>
          <w:i/>
          <w:iCs/>
          <w:color w:val="000000" w:themeColor="text1"/>
        </w:rPr>
        <w:t>B</w:t>
      </w:r>
      <w:r w:rsidRPr="003565DD">
        <w:rPr>
          <w:color w:val="000000" w:themeColor="text1"/>
        </w:rPr>
        <w:t xml:space="preserve"> beats </w:t>
      </w:r>
      <w:r w:rsidR="002D50B6">
        <w:rPr>
          <w:i/>
          <w:color w:val="000000" w:themeColor="text1"/>
        </w:rPr>
        <w:t>A</w:t>
      </w:r>
      <w:r w:rsidRPr="003565DD">
        <w:rPr>
          <w:color w:val="000000" w:themeColor="text1"/>
        </w:rPr>
        <w:t>'.</w:t>
      </w:r>
    </w:p>
    <w:p w14:paraId="4FD04EF5" w14:textId="77777777" w:rsidR="003565DD" w:rsidRPr="003565DD" w:rsidRDefault="003565DD" w:rsidP="003565DD">
      <w:pPr>
        <w:ind w:firstLine="0"/>
        <w:rPr>
          <w:color w:val="000000" w:themeColor="text1"/>
        </w:rPr>
      </w:pPr>
    </w:p>
    <w:p w14:paraId="0829EE62" w14:textId="3B47DEAF" w:rsidR="002B4157" w:rsidRDefault="003565DD" w:rsidP="002D50B6">
      <w:pPr>
        <w:ind w:firstLine="0"/>
        <w:rPr>
          <w:color w:val="000000" w:themeColor="text1"/>
        </w:rPr>
      </w:pPr>
      <w:r w:rsidRPr="003565DD">
        <w:rPr>
          <w:color w:val="000000" w:themeColor="text1"/>
        </w:rPr>
        <w:t xml:space="preserve">To evaluate the likelihood of the two outcomes, we consider the distribution given by the difference of the </w:t>
      </w:r>
      <w:proofErr w:type="spellStart"/>
      <w:r w:rsidRPr="003565DD">
        <w:rPr>
          <w:color w:val="000000" w:themeColor="text1"/>
        </w:rPr>
        <w:t>discriminal</w:t>
      </w:r>
      <w:proofErr w:type="spellEnd"/>
      <w:r w:rsidRPr="003565DD">
        <w:rPr>
          <w:color w:val="000000" w:themeColor="text1"/>
        </w:rPr>
        <w:t xml:space="preserve"> dispersions, with standard deviations </w:t>
      </w:r>
      <m:oMath>
        <m:sSub>
          <m:sSubPr>
            <m:ctrlPr>
              <w:rPr>
                <w:rFonts w:ascii="Cambria Math" w:hAnsi="Cambria Math"/>
                <w:i/>
                <w:color w:val="000000" w:themeColor="text1"/>
              </w:rPr>
            </m:ctrlPr>
          </m:sSubPr>
          <m:e>
            <m:r>
              <m:rPr>
                <m:sty m:val="p"/>
              </m:rPr>
              <w:rPr>
                <w:rFonts w:ascii="Cambria Math" w:hAnsi="Cambria Math"/>
                <w:color w:val="000000" w:themeColor="text1"/>
              </w:rPr>
              <m:t>σ</m:t>
            </m:r>
          </m:e>
          <m:sub>
            <m:r>
              <w:rPr>
                <w:rFonts w:ascii="Cambria Math" w:hAnsi="Cambria Math"/>
                <w:color w:val="000000" w:themeColor="text1"/>
              </w:rPr>
              <m:t>A</m:t>
            </m:r>
          </m:sub>
        </m:sSub>
      </m:oMath>
      <w:r w:rsidRPr="003565DD">
        <w:rPr>
          <w:color w:val="000000" w:themeColor="text1"/>
        </w:rPr>
        <w:t xml:space="preserve"> and </w:t>
      </w:r>
      <m:oMath>
        <m:sSub>
          <m:sSubPr>
            <m:ctrlPr>
              <w:rPr>
                <w:rFonts w:ascii="Cambria Math" w:hAnsi="Cambria Math"/>
                <w:i/>
                <w:color w:val="000000" w:themeColor="text1"/>
              </w:rPr>
            </m:ctrlPr>
          </m:sSubPr>
          <m:e>
            <m:r>
              <m:rPr>
                <m:sty m:val="p"/>
              </m:rPr>
              <w:rPr>
                <w:rFonts w:ascii="Cambria Math" w:hAnsi="Cambria Math"/>
                <w:color w:val="000000" w:themeColor="text1"/>
              </w:rPr>
              <m:t>σ</m:t>
            </m:r>
          </m:e>
          <m:sub>
            <m:r>
              <w:rPr>
                <w:rFonts w:ascii="Cambria Math" w:hAnsi="Cambria Math"/>
                <w:color w:val="000000" w:themeColor="text1"/>
              </w:rPr>
              <m:t xml:space="preserve">B. </m:t>
            </m:r>
          </m:sub>
        </m:sSub>
      </m:oMath>
      <w:r w:rsidR="002D50B6">
        <w:rPr>
          <w:color w:val="000000" w:themeColor="text1"/>
        </w:rPr>
        <w:t xml:space="preserve"> </w:t>
      </w:r>
      <w:r w:rsidRPr="003565DD">
        <w:rPr>
          <w:color w:val="000000" w:themeColor="text1"/>
        </w:rPr>
        <w:t xml:space="preserve">Call this new distribution the paired </w:t>
      </w:r>
      <w:proofErr w:type="spellStart"/>
      <w:r w:rsidRPr="003565DD">
        <w:rPr>
          <w:color w:val="000000" w:themeColor="text1"/>
        </w:rPr>
        <w:t>discriminal</w:t>
      </w:r>
      <w:proofErr w:type="spellEnd"/>
      <w:r w:rsidRPr="003565DD">
        <w:rPr>
          <w:color w:val="000000" w:themeColor="text1"/>
        </w:rPr>
        <w:t xml:space="preserve"> dispersion, with standard deviation </w:t>
      </w:r>
    </w:p>
    <w:p w14:paraId="131C227B" w14:textId="498AD024" w:rsidR="00E85914" w:rsidRDefault="00B74E63" w:rsidP="00075580">
      <w:pPr>
        <w:ind w:firstLine="0"/>
        <w:rPr>
          <w:color w:val="000000" w:themeColor="text1"/>
        </w:rPr>
      </w:pPr>
      <m:oMathPara>
        <m:oMath>
          <m:sSub>
            <m:sSubPr>
              <m:ctrlPr>
                <w:rPr>
                  <w:rFonts w:ascii="Cambria Math" w:hAnsi="Cambria Math"/>
                  <w:i/>
                  <w:color w:val="000000" w:themeColor="text1"/>
                </w:rPr>
              </m:ctrlPr>
            </m:sSubPr>
            <m:e>
              <m:r>
                <m:rPr>
                  <m:sty m:val="p"/>
                </m:rPr>
                <w:rPr>
                  <w:rFonts w:ascii="Cambria Math" w:hAnsi="Cambria Math"/>
                  <w:color w:val="000000" w:themeColor="text1"/>
                </w:rPr>
                <m:t>σ</m:t>
              </m:r>
            </m:e>
            <m:sub>
              <m:r>
                <w:rPr>
                  <w:rFonts w:ascii="Cambria Math" w:hAnsi="Cambria Math"/>
                  <w:color w:val="000000" w:themeColor="text1"/>
                </w:rPr>
                <m:t>AB</m:t>
              </m:r>
            </m:sub>
          </m:sSub>
          <m:r>
            <m:rPr>
              <m:sty m:val="p"/>
            </m:rPr>
            <w:rPr>
              <w:rFonts w:ascii="Cambria Math" w:hAnsi="Cambria Math"/>
              <w:color w:val="000000" w:themeColor="text1"/>
            </w:rPr>
            <m:t xml:space="preserve"> = </m:t>
          </m:r>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m:rPr>
                      <m:sty m:val="p"/>
                    </m:rPr>
                    <w:rPr>
                      <w:rFonts w:ascii="Cambria Math" w:hAnsi="Cambria Math"/>
                      <w:color w:val="000000" w:themeColor="text1"/>
                    </w:rPr>
                    <m:t xml:space="preserve"> </m:t>
                  </m:r>
                  <m:sSub>
                    <m:sSubPr>
                      <m:ctrlPr>
                        <w:rPr>
                          <w:rFonts w:ascii="Cambria Math" w:hAnsi="Cambria Math"/>
                          <w:i/>
                          <w:color w:val="000000" w:themeColor="text1"/>
                        </w:rPr>
                      </m:ctrlPr>
                    </m:sSubPr>
                    <m:e>
                      <m:r>
                        <m:rPr>
                          <m:sty m:val="p"/>
                        </m:rPr>
                        <w:rPr>
                          <w:rFonts w:ascii="Cambria Math" w:hAnsi="Cambria Math"/>
                          <w:color w:val="000000" w:themeColor="text1"/>
                        </w:rPr>
                        <m:t>σ</m:t>
                      </m:r>
                    </m:e>
                    <m:sub>
                      <m:r>
                        <w:rPr>
                          <w:rFonts w:ascii="Cambria Math" w:hAnsi="Cambria Math"/>
                          <w:color w:val="000000" w:themeColor="text1"/>
                        </w:rPr>
                        <m:t>A</m:t>
                      </m:r>
                    </m:sub>
                  </m:sSub>
                </m:e>
                <m:sup>
                  <m:r>
                    <w:rPr>
                      <w:rFonts w:ascii="Cambria Math" w:hAnsi="Cambria Math"/>
                      <w:color w:val="000000" w:themeColor="text1"/>
                    </w:rPr>
                    <m:t>2</m:t>
                  </m:r>
                </m:sup>
              </m:sSup>
              <m:r>
                <w:rPr>
                  <w:rFonts w:ascii="Cambria Math" w:hAnsi="Cambria Math"/>
                  <w:color w:val="000000" w:themeColor="text1"/>
                </w:rPr>
                <m:t xml:space="preserve">+ </m:t>
              </m:r>
              <m:sSup>
                <m:sSupPr>
                  <m:ctrlPr>
                    <w:rPr>
                      <w:rFonts w:ascii="Cambria Math" w:hAnsi="Cambria Math"/>
                      <w:i/>
                      <w:color w:val="000000" w:themeColor="text1"/>
                    </w:rPr>
                  </m:ctrlPr>
                </m:sSupPr>
                <m:e>
                  <m:r>
                    <m:rPr>
                      <m:sty m:val="p"/>
                    </m:rPr>
                    <w:rPr>
                      <w:rFonts w:ascii="Cambria Math" w:hAnsi="Cambria Math"/>
                      <w:color w:val="000000" w:themeColor="text1"/>
                    </w:rPr>
                    <m:t xml:space="preserve"> </m:t>
                  </m:r>
                  <m:sSub>
                    <m:sSubPr>
                      <m:ctrlPr>
                        <w:rPr>
                          <w:rFonts w:ascii="Cambria Math" w:hAnsi="Cambria Math"/>
                          <w:i/>
                          <w:color w:val="000000" w:themeColor="text1"/>
                        </w:rPr>
                      </m:ctrlPr>
                    </m:sSubPr>
                    <m:e>
                      <m:r>
                        <m:rPr>
                          <m:sty m:val="p"/>
                        </m:rPr>
                        <w:rPr>
                          <w:rFonts w:ascii="Cambria Math" w:hAnsi="Cambria Math"/>
                          <w:color w:val="000000" w:themeColor="text1"/>
                        </w:rPr>
                        <m:t>σ</m:t>
                      </m:r>
                    </m:e>
                    <m:sub>
                      <m:r>
                        <w:rPr>
                          <w:rFonts w:ascii="Cambria Math" w:hAnsi="Cambria Math"/>
                          <w:color w:val="000000" w:themeColor="text1"/>
                        </w:rPr>
                        <m:t>B</m:t>
                      </m:r>
                    </m:sub>
                  </m:sSub>
                </m:e>
                <m:sup>
                  <m:r>
                    <w:rPr>
                      <w:rFonts w:ascii="Cambria Math" w:hAnsi="Cambria Math"/>
                      <w:color w:val="000000" w:themeColor="text1"/>
                    </w:rPr>
                    <m:t>2</m:t>
                  </m:r>
                </m:sup>
              </m:sSup>
              <m:r>
                <w:rPr>
                  <w:rFonts w:ascii="Cambria Math" w:hAnsi="Cambria Math"/>
                  <w:color w:val="000000" w:themeColor="text1"/>
                </w:rPr>
                <m:t xml:space="preserve"> - 2</m:t>
              </m:r>
              <m:r>
                <m:rPr>
                  <m:sty m:val="p"/>
                </m:rPr>
                <w:rPr>
                  <w:rFonts w:ascii="Cambria Math" w:hAnsi="Cambria Math"/>
                  <w:color w:val="000000" w:themeColor="text1"/>
                </w:rPr>
                <m:t xml:space="preserve"> </m:t>
              </m:r>
              <m:sSub>
                <m:sSubPr>
                  <m:ctrlPr>
                    <w:rPr>
                      <w:rFonts w:ascii="Cambria Math" w:hAnsi="Cambria Math"/>
                      <w:i/>
                      <w:color w:val="000000" w:themeColor="text1"/>
                    </w:rPr>
                  </m:ctrlPr>
                </m:sSubPr>
                <m:e>
                  <m:r>
                    <m:rPr>
                      <m:sty m:val="p"/>
                    </m:rPr>
                    <w:rPr>
                      <w:rFonts w:ascii="Cambria Math" w:hAnsi="Cambria Math"/>
                      <w:color w:val="000000" w:themeColor="text1"/>
                    </w:rPr>
                    <m:t>R</m:t>
                  </m:r>
                </m:e>
                <m:sub>
                  <m:r>
                    <w:rPr>
                      <w:rFonts w:ascii="Cambria Math" w:hAnsi="Cambria Math"/>
                      <w:color w:val="000000" w:themeColor="text1"/>
                    </w:rPr>
                    <m:t>AB</m:t>
                  </m:r>
                </m:sub>
              </m:sSub>
              <m:sSub>
                <m:sSubPr>
                  <m:ctrlPr>
                    <w:rPr>
                      <w:rFonts w:ascii="Cambria Math" w:hAnsi="Cambria Math"/>
                      <w:i/>
                      <w:color w:val="000000" w:themeColor="text1"/>
                    </w:rPr>
                  </m:ctrlPr>
                </m:sSubPr>
                <m:e>
                  <m:r>
                    <m:rPr>
                      <m:sty m:val="p"/>
                    </m:rPr>
                    <w:rPr>
                      <w:rFonts w:ascii="Cambria Math" w:hAnsi="Cambria Math"/>
                      <w:color w:val="000000" w:themeColor="text1"/>
                    </w:rPr>
                    <m:t>σ</m:t>
                  </m:r>
                </m:e>
                <m:sub>
                  <m:r>
                    <w:rPr>
                      <w:rFonts w:ascii="Cambria Math" w:hAnsi="Cambria Math"/>
                      <w:color w:val="000000" w:themeColor="text1"/>
                    </w:rPr>
                    <m:t>A</m:t>
                  </m:r>
                </m:sub>
              </m:sSub>
              <m:r>
                <m:rPr>
                  <m:sty m:val="p"/>
                </m:rPr>
                <w:rPr>
                  <w:rFonts w:ascii="Cambria Math" w:hAnsi="Cambria Math"/>
                  <w:color w:val="000000" w:themeColor="text1"/>
                </w:rPr>
                <m:t xml:space="preserve"> </m:t>
              </m:r>
              <m:sSub>
                <m:sSubPr>
                  <m:ctrlPr>
                    <w:rPr>
                      <w:rFonts w:ascii="Cambria Math" w:hAnsi="Cambria Math"/>
                      <w:i/>
                      <w:color w:val="000000" w:themeColor="text1"/>
                    </w:rPr>
                  </m:ctrlPr>
                </m:sSubPr>
                <m:e>
                  <m:r>
                    <m:rPr>
                      <m:sty m:val="p"/>
                    </m:rPr>
                    <w:rPr>
                      <w:rFonts w:ascii="Cambria Math" w:hAnsi="Cambria Math"/>
                      <w:color w:val="000000" w:themeColor="text1"/>
                    </w:rPr>
                    <m:t>σ</m:t>
                  </m:r>
                </m:e>
                <m:sub>
                  <m:r>
                    <w:rPr>
                      <w:rFonts w:ascii="Cambria Math" w:hAnsi="Cambria Math"/>
                      <w:color w:val="000000" w:themeColor="text1"/>
                    </w:rPr>
                    <m:t>B</m:t>
                  </m:r>
                </m:sub>
              </m:sSub>
            </m:e>
          </m:rad>
          <m:r>
            <m:rPr>
              <m:sty m:val="p"/>
            </m:rPr>
            <w:rPr>
              <w:rFonts w:ascii="Cambria Math" w:hAnsi="Cambria Math"/>
              <w:color w:val="000000" w:themeColor="text1"/>
            </w:rPr>
            <m:t xml:space="preserve"> </m:t>
          </m:r>
        </m:oMath>
      </m:oMathPara>
    </w:p>
    <w:p w14:paraId="50511E5C" w14:textId="150598CB" w:rsidR="00B55FE1" w:rsidRPr="00B55FE1" w:rsidRDefault="003565DD" w:rsidP="00B55FE1">
      <w:pPr>
        <w:ind w:firstLine="0"/>
        <w:rPr>
          <w:color w:val="000000" w:themeColor="text1"/>
        </w:rPr>
      </w:pPr>
      <w:r w:rsidRPr="003565DD">
        <w:rPr>
          <w:color w:val="000000" w:themeColor="text1"/>
        </w:rPr>
        <w:t xml:space="preserve">where </w:t>
      </w:r>
      <m:oMath>
        <m:sSub>
          <m:sSubPr>
            <m:ctrlPr>
              <w:rPr>
                <w:rFonts w:ascii="Cambria Math" w:hAnsi="Cambria Math"/>
                <w:i/>
                <w:color w:val="000000" w:themeColor="text1"/>
              </w:rPr>
            </m:ctrlPr>
          </m:sSubPr>
          <m:e>
            <m:r>
              <m:rPr>
                <m:sty m:val="p"/>
              </m:rPr>
              <w:rPr>
                <w:rFonts w:ascii="Cambria Math" w:hAnsi="Cambria Math"/>
                <w:color w:val="000000" w:themeColor="text1"/>
              </w:rPr>
              <m:t>R</m:t>
            </m:r>
          </m:e>
          <m:sub>
            <m:r>
              <w:rPr>
                <w:rFonts w:ascii="Cambria Math" w:hAnsi="Cambria Math"/>
                <w:color w:val="000000" w:themeColor="text1"/>
              </w:rPr>
              <m:t>AB</m:t>
            </m:r>
          </m:sub>
        </m:sSub>
      </m:oMath>
      <w:r w:rsidRPr="003565DD">
        <w:rPr>
          <w:color w:val="000000" w:themeColor="text1"/>
        </w:rPr>
        <w:t xml:space="preserve"> is the correlation between </w:t>
      </w:r>
      <w:proofErr w:type="spellStart"/>
      <w:r w:rsidRPr="003565DD">
        <w:rPr>
          <w:color w:val="000000" w:themeColor="text1"/>
        </w:rPr>
        <w:t>discriminal</w:t>
      </w:r>
      <w:proofErr w:type="spellEnd"/>
      <w:r w:rsidRPr="003565DD">
        <w:rPr>
          <w:color w:val="000000" w:themeColor="text1"/>
        </w:rPr>
        <w:t xml:space="preserve"> dispersions</w:t>
      </w:r>
      <w:r w:rsidR="00AD0DD6">
        <w:rPr>
          <w:rStyle w:val="FootnoteReference"/>
          <w:color w:val="000000" w:themeColor="text1"/>
        </w:rPr>
        <w:footnoteReference w:id="2"/>
      </w:r>
      <w:r w:rsidR="00AD0DD6">
        <w:rPr>
          <w:color w:val="000000" w:themeColor="text1"/>
        </w:rPr>
        <w:t xml:space="preserve">. </w:t>
      </w:r>
      <w:r w:rsidRPr="003565DD">
        <w:rPr>
          <w:color w:val="000000" w:themeColor="text1"/>
        </w:rPr>
        <w:t>The new distribution is also normal, with mean</w:t>
      </w:r>
      <w:r w:rsidR="00A41809">
        <w:rPr>
          <w:color w:val="000000" w:themeColor="text1"/>
        </w:rPr>
        <w:t xml:space="preserve"> </w:t>
      </w:r>
      <m:oMath>
        <m:r>
          <w:rPr>
            <w:rFonts w:ascii="Cambria Math" w:hAnsi="Cambria Math"/>
            <w:color w:val="000000" w:themeColor="text1"/>
          </w:rPr>
          <m:t>v</m:t>
        </m:r>
      </m:oMath>
      <w:r w:rsidR="00AD0DD6">
        <w:rPr>
          <w:color w:val="000000" w:themeColor="text1"/>
        </w:rPr>
        <w:t xml:space="preserve">, </w:t>
      </w:r>
      <w:r w:rsidRPr="003565DD">
        <w:rPr>
          <w:color w:val="000000" w:themeColor="text1"/>
        </w:rPr>
        <w:t xml:space="preserve">the difference </w:t>
      </w: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A</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B</m:t>
            </m:r>
          </m:sub>
        </m:sSub>
      </m:oMath>
      <w:r w:rsidR="00AD0DD6" w:rsidRPr="003565DD">
        <w:rPr>
          <w:color w:val="000000" w:themeColor="text1"/>
        </w:rPr>
        <w:t xml:space="preserve"> </w:t>
      </w:r>
      <w:r w:rsidRPr="003565DD">
        <w:rPr>
          <w:color w:val="000000" w:themeColor="text1"/>
        </w:rPr>
        <w:t xml:space="preserve">(see Figure </w:t>
      </w:r>
      <w:r w:rsidR="00645671">
        <w:rPr>
          <w:color w:val="000000" w:themeColor="text1"/>
        </w:rPr>
        <w:t xml:space="preserve">Y). </w:t>
      </w:r>
      <w:r w:rsidR="00645671" w:rsidRPr="00645671">
        <w:rPr>
          <w:noProof/>
          <w:color w:val="000000" w:themeColor="text1"/>
        </w:rPr>
        <w:drawing>
          <wp:inline distT="0" distB="0" distL="0" distR="0" wp14:anchorId="626BB07F" wp14:editId="0D251E48">
            <wp:extent cx="5943600" cy="392557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6"/>
                    <a:stretch>
                      <a:fillRect/>
                    </a:stretch>
                  </pic:blipFill>
                  <pic:spPr>
                    <a:xfrm>
                      <a:off x="0" y="0"/>
                      <a:ext cx="5943600" cy="3925570"/>
                    </a:xfrm>
                    <a:prstGeom prst="rect">
                      <a:avLst/>
                    </a:prstGeom>
                  </pic:spPr>
                </pic:pic>
              </a:graphicData>
            </a:graphic>
          </wp:inline>
        </w:drawing>
      </w:r>
    </w:p>
    <w:p w14:paraId="10E6A732" w14:textId="4F5EFCE4" w:rsidR="003565DD" w:rsidRPr="00CB7A60" w:rsidRDefault="00B55FE1" w:rsidP="00CB7A60">
      <w:pPr>
        <w:pStyle w:val="Caption"/>
      </w:pPr>
      <w:r w:rsidRPr="007A25A9">
        <w:t xml:space="preserve">Figure Y. An illustration of the distribution centered at </w:t>
      </w:r>
      <m:oMath>
        <m:sSub>
          <m:sSubPr>
            <m:ctrlPr>
              <w:rPr>
                <w:rFonts w:ascii="Cambria Math" w:hAnsi="Cambria Math"/>
              </w:rPr>
            </m:ctrlPr>
          </m:sSubPr>
          <m:e>
            <m:r>
              <w:rPr>
                <w:rFonts w:ascii="Cambria Math" w:hAnsi="Cambria Math"/>
              </w:rPr>
              <m:t>v</m:t>
            </m:r>
          </m:e>
          <m:sub>
            <m:r>
              <w:rPr>
                <w:rFonts w:ascii="Cambria Math" w:hAnsi="Cambria Math"/>
              </w:rPr>
              <m:t>AB</m:t>
            </m:r>
          </m:sub>
        </m:sSub>
      </m:oMath>
      <w:r w:rsidR="00CB7A60">
        <w:t xml:space="preserve"> </w:t>
      </w:r>
      <w:r w:rsidRPr="007A25A9">
        <w:t>used to estimate the likelihood of A beats B (the shaded area to the right of zero) and B beats A (to the left of zero). Adapted from Bramley (2007).</w:t>
      </w:r>
    </w:p>
    <w:p w14:paraId="1947A431" w14:textId="6E0358FF" w:rsidR="003565DD" w:rsidRDefault="003565DD" w:rsidP="00315B0F">
      <w:pPr>
        <w:ind w:firstLine="0"/>
        <w:rPr>
          <w:color w:val="000000" w:themeColor="text1"/>
        </w:rPr>
      </w:pPr>
      <w:r w:rsidRPr="003565DD">
        <w:rPr>
          <w:color w:val="000000" w:themeColor="text1"/>
        </w:rPr>
        <w:t xml:space="preserve">As is shown in Figure </w:t>
      </w:r>
      <w:r w:rsidR="00B1141B">
        <w:rPr>
          <w:color w:val="000000" w:themeColor="text1"/>
        </w:rPr>
        <w:t>Y,</w:t>
      </w:r>
      <w:r w:rsidRPr="003565DD">
        <w:rPr>
          <w:color w:val="000000" w:themeColor="text1"/>
        </w:rPr>
        <w:t xml:space="preserve"> for a given comparison, the probability that </w:t>
      </w:r>
      <w:r w:rsidRPr="00A41809">
        <w:rPr>
          <w:i/>
          <w:color w:val="000000" w:themeColor="text1"/>
        </w:rPr>
        <w:t>A</w:t>
      </w:r>
      <w:r w:rsidRPr="003565DD">
        <w:rPr>
          <w:color w:val="000000" w:themeColor="text1"/>
        </w:rPr>
        <w:t xml:space="preserve"> beats </w:t>
      </w:r>
      <w:r w:rsidR="00A41809">
        <w:rPr>
          <w:i/>
          <w:iCs/>
          <w:color w:val="000000" w:themeColor="text1"/>
        </w:rPr>
        <w:t>B</w:t>
      </w:r>
      <w:r w:rsidRPr="003565DD">
        <w:rPr>
          <w:color w:val="000000" w:themeColor="text1"/>
        </w:rPr>
        <w:t xml:space="preserve"> is the proportion of the distribution where </w:t>
      </w:r>
      <m:oMath>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r>
          <w:rPr>
            <w:rFonts w:ascii="Cambria Math" w:hAnsi="Cambria Math"/>
            <w:color w:val="000000" w:themeColor="text1"/>
          </w:rPr>
          <m:t>&gt;</m:t>
        </m:r>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i</m:t>
            </m:r>
          </m:sub>
        </m:sSub>
      </m:oMath>
      <w:r w:rsidR="00A41809">
        <w:rPr>
          <w:color w:val="000000" w:themeColor="text1"/>
        </w:rPr>
        <w:t xml:space="preserve">. </w:t>
      </w:r>
      <w:r w:rsidRPr="003565DD">
        <w:rPr>
          <w:color w:val="000000" w:themeColor="text1"/>
        </w:rPr>
        <w:t xml:space="preserve">This is the area to the right of zero under the curve with mean </w:t>
      </w: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A</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B</m:t>
            </m:r>
          </m:sub>
        </m:sSub>
      </m:oMath>
      <w:r w:rsidRPr="003565DD">
        <w:rPr>
          <w:color w:val="000000" w:themeColor="text1"/>
        </w:rPr>
        <w:t xml:space="preserve">, and is determined by the </w:t>
      </w:r>
      <w:r w:rsidR="00B55FE1">
        <w:rPr>
          <w:i/>
          <w:iCs/>
          <w:color w:val="000000" w:themeColor="text1"/>
        </w:rPr>
        <w:t>z</w:t>
      </w:r>
      <w:r w:rsidR="00C75D89">
        <w:rPr>
          <w:i/>
          <w:iCs/>
          <w:color w:val="000000" w:themeColor="text1"/>
        </w:rPr>
        <w:t>-</w:t>
      </w:r>
      <w:r w:rsidRPr="003565DD">
        <w:rPr>
          <w:color w:val="000000" w:themeColor="text1"/>
        </w:rPr>
        <w:t>score of zero in the distribution</w:t>
      </w:r>
      <w:r w:rsidR="00EB1228">
        <w:rPr>
          <w:color w:val="000000" w:themeColor="text1"/>
        </w:rPr>
        <w:t xml:space="preserve"> </w:t>
      </w:r>
      <m:oMath>
        <m:r>
          <m:rPr>
            <m:scr m:val="script"/>
          </m:rPr>
          <w:rPr>
            <w:rFonts w:ascii="Cambria Math" w:hAnsi="Cambria Math"/>
            <w:color w:val="000000" w:themeColor="text1"/>
          </w:rPr>
          <m:t>N</m:t>
        </m:r>
        <m:d>
          <m:dPr>
            <m:ctrlPr>
              <w:rPr>
                <w:rFonts w:ascii="Cambria Math" w:hAnsi="Cambria Math"/>
                <w:i/>
                <w:color w:val="000000" w:themeColor="text1"/>
              </w:rPr>
            </m:ctrlPr>
          </m:dPr>
          <m:e>
            <m:sSub>
              <m:sSubPr>
                <m:ctrlPr>
                  <w:rPr>
                    <w:rFonts w:ascii="Cambria Math" w:hAnsi="Cambria Math"/>
                    <w:i/>
                    <w:color w:val="000000" w:themeColor="text1"/>
                  </w:rPr>
                </m:ctrlPr>
              </m:sSubPr>
              <m:e>
                <m:r>
                  <m:rPr>
                    <m:sty m:val="p"/>
                  </m:rPr>
                  <w:rPr>
                    <w:rFonts w:ascii="Cambria Math" w:hAnsi="Cambria Math"/>
                    <w:color w:val="000000" w:themeColor="text1"/>
                  </w:rPr>
                  <m:t>σ</m:t>
                </m:r>
              </m:e>
              <m:sub>
                <m:r>
                  <w:rPr>
                    <w:rFonts w:ascii="Cambria Math" w:hAnsi="Cambria Math"/>
                    <w:color w:val="000000" w:themeColor="text1"/>
                  </w:rPr>
                  <m:t>AB</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A</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B</m:t>
                </m:r>
              </m:sub>
            </m:sSub>
          </m:e>
        </m:d>
      </m:oMath>
      <w:r w:rsidR="00EB1228">
        <w:rPr>
          <w:color w:val="000000" w:themeColor="text1"/>
        </w:rPr>
        <w:t xml:space="preserve">. </w:t>
      </w:r>
      <w:r w:rsidRPr="003565DD">
        <w:rPr>
          <w:color w:val="000000" w:themeColor="text1"/>
        </w:rPr>
        <w:t xml:space="preserve">This is used to state a general form of Thurstone's law of comparative judgment as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AB</m:t>
            </m:r>
          </m:sub>
        </m:sSub>
        <m:r>
          <w:rPr>
            <w:rFonts w:ascii="Cambria Math" w:hAnsi="Cambria Math"/>
            <w:color w:val="000000" w:themeColor="text1"/>
          </w:rPr>
          <m:t xml:space="preserve"> = </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A</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B</m:t>
                </m:r>
              </m:sub>
            </m:sSub>
          </m:num>
          <m:den>
            <m:sSub>
              <m:sSubPr>
                <m:ctrlPr>
                  <w:rPr>
                    <w:rFonts w:ascii="Cambria Math" w:hAnsi="Cambria Math"/>
                    <w:i/>
                    <w:color w:val="000000" w:themeColor="text1"/>
                  </w:rPr>
                </m:ctrlPr>
              </m:sSubPr>
              <m:e>
                <m:r>
                  <m:rPr>
                    <m:sty m:val="p"/>
                  </m:rPr>
                  <w:rPr>
                    <w:rFonts w:ascii="Cambria Math" w:hAnsi="Cambria Math"/>
                    <w:color w:val="000000" w:themeColor="text1"/>
                  </w:rPr>
                  <m:t>σ</m:t>
                </m:r>
              </m:e>
              <m:sub>
                <m:r>
                  <w:rPr>
                    <w:rFonts w:ascii="Cambria Math" w:hAnsi="Cambria Math"/>
                    <w:color w:val="000000" w:themeColor="text1"/>
                  </w:rPr>
                  <m:t>AB</m:t>
                </m:r>
              </m:sub>
            </m:sSub>
          </m:den>
        </m:f>
      </m:oMath>
      <w:r w:rsidR="00315B0F">
        <w:rPr>
          <w:color w:val="000000" w:themeColor="text1"/>
        </w:rPr>
        <w:t xml:space="preserve">, </w:t>
      </w:r>
      <w:r w:rsidRPr="003565DD">
        <w:rPr>
          <w:color w:val="000000" w:themeColor="text1"/>
        </w:rPr>
        <w:t xml:space="preserve">where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AB</m:t>
            </m:r>
          </m:sub>
        </m:sSub>
        <m:r>
          <w:rPr>
            <w:rFonts w:ascii="Cambria Math" w:hAnsi="Cambria Math"/>
            <w:color w:val="000000" w:themeColor="text1"/>
          </w:rPr>
          <m:t xml:space="preserve"> </m:t>
        </m:r>
      </m:oMath>
      <w:r w:rsidRPr="003565DD">
        <w:rPr>
          <w:color w:val="000000" w:themeColor="text1"/>
        </w:rPr>
        <w:t xml:space="preserve">is precisely the </w:t>
      </w:r>
      <w:r w:rsidR="00315B0F">
        <w:rPr>
          <w:i/>
          <w:iCs/>
          <w:color w:val="000000" w:themeColor="text1"/>
        </w:rPr>
        <w:t>z-</w:t>
      </w:r>
      <w:r w:rsidRPr="003565DD">
        <w:rPr>
          <w:color w:val="000000" w:themeColor="text1"/>
        </w:rPr>
        <w:t xml:space="preserve">score of zero. </w:t>
      </w:r>
    </w:p>
    <w:p w14:paraId="30D49115" w14:textId="77777777" w:rsidR="00315B0F" w:rsidRPr="003565DD" w:rsidRDefault="00315B0F" w:rsidP="00315B0F">
      <w:pPr>
        <w:ind w:firstLine="0"/>
        <w:rPr>
          <w:color w:val="000000" w:themeColor="text1"/>
        </w:rPr>
      </w:pPr>
    </w:p>
    <w:p w14:paraId="05242F28" w14:textId="0F9234FD" w:rsidR="003565DD" w:rsidRPr="004B5903" w:rsidRDefault="003565DD" w:rsidP="006212F6">
      <w:pPr>
        <w:ind w:firstLine="0"/>
        <w:rPr>
          <w:color w:val="000000" w:themeColor="text1"/>
        </w:rPr>
      </w:pPr>
      <w:r w:rsidRPr="003565DD">
        <w:rPr>
          <w:color w:val="000000" w:themeColor="text1"/>
        </w:rPr>
        <w:lastRenderedPageBreak/>
        <w:t xml:space="preserve">The most general version of the law of comparative judgment applies only to comparisons of a single pair of </w:t>
      </w:r>
      <w:r w:rsidR="00CD5BD8">
        <w:rPr>
          <w:color w:val="000000" w:themeColor="text1"/>
        </w:rPr>
        <w:t>artefacts</w:t>
      </w:r>
      <w:r w:rsidRPr="003565DD">
        <w:rPr>
          <w:color w:val="000000" w:themeColor="text1"/>
        </w:rPr>
        <w:t xml:space="preserve">. To generate a model more useful for practical application, Thurstone proposed a series of five cases, each imposing stricter </w:t>
      </w:r>
      <w:proofErr w:type="gramStart"/>
      <w:r w:rsidRPr="003565DD">
        <w:rPr>
          <w:color w:val="000000" w:themeColor="text1"/>
        </w:rPr>
        <w:t>assumptions</w:t>
      </w:r>
      <w:proofErr w:type="gramEnd"/>
      <w:r w:rsidRPr="003565DD">
        <w:rPr>
          <w:color w:val="000000" w:themeColor="text1"/>
        </w:rPr>
        <w:t xml:space="preserve"> than the last. The fifth and final case assumes that every object has the same </w:t>
      </w:r>
      <w:proofErr w:type="spellStart"/>
      <w:r w:rsidRPr="003565DD">
        <w:rPr>
          <w:color w:val="000000" w:themeColor="text1"/>
        </w:rPr>
        <w:t>discriminal</w:t>
      </w:r>
      <w:proofErr w:type="spellEnd"/>
      <w:r w:rsidRPr="003565DD">
        <w:rPr>
          <w:color w:val="000000" w:themeColor="text1"/>
        </w:rPr>
        <w:t xml:space="preserve"> dispersion, call it</w:t>
      </w:r>
      <w:r w:rsidR="00CD5BD8">
        <w:rPr>
          <w:color w:val="000000" w:themeColor="text1"/>
        </w:rPr>
        <w:t xml:space="preserve"> </w:t>
      </w:r>
      <m:oMath>
        <m:r>
          <m:rPr>
            <m:sty m:val="p"/>
          </m:rPr>
          <w:rPr>
            <w:rFonts w:ascii="Cambria Math" w:hAnsi="Cambria Math"/>
            <w:color w:val="000000" w:themeColor="text1"/>
          </w:rPr>
          <m:t>σ</m:t>
        </m:r>
      </m:oMath>
      <w:r w:rsidRPr="003565DD">
        <w:rPr>
          <w:color w:val="000000" w:themeColor="text1"/>
        </w:rPr>
        <w:t xml:space="preserve">, and that all dispersions are uncorrelated, </w:t>
      </w:r>
      <w:proofErr w:type="gramStart"/>
      <w:r w:rsidRPr="003565DD">
        <w:rPr>
          <w:color w:val="000000" w:themeColor="text1"/>
        </w:rPr>
        <w:t>i.e.</w:t>
      </w:r>
      <w:proofErr w:type="gramEnd"/>
      <w:r w:rsidRPr="003565DD">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AB</m:t>
            </m:r>
          </m:sub>
        </m:sSub>
        <m:r>
          <w:rPr>
            <w:rFonts w:ascii="Cambria Math" w:hAnsi="Cambria Math"/>
            <w:color w:val="000000" w:themeColor="text1"/>
          </w:rPr>
          <m:t xml:space="preserve"> = 0</m:t>
        </m:r>
      </m:oMath>
      <w:r w:rsidRPr="003565DD">
        <w:rPr>
          <w:color w:val="000000" w:themeColor="text1"/>
        </w:rPr>
        <w:t xml:space="preserve">. This results in </w:t>
      </w:r>
      <m:oMath>
        <m:sSub>
          <m:sSubPr>
            <m:ctrlPr>
              <w:rPr>
                <w:rFonts w:ascii="Cambria Math" w:hAnsi="Cambria Math"/>
                <w:i/>
                <w:color w:val="000000" w:themeColor="text1"/>
              </w:rPr>
            </m:ctrlPr>
          </m:sSubPr>
          <m:e>
            <m:r>
              <m:rPr>
                <m:sty m:val="p"/>
              </m:rPr>
              <w:rPr>
                <w:rFonts w:ascii="Cambria Math" w:hAnsi="Cambria Math"/>
                <w:color w:val="000000" w:themeColor="text1"/>
              </w:rPr>
              <m:t>σ</m:t>
            </m:r>
          </m:e>
          <m:sub>
            <m:r>
              <w:rPr>
                <w:rFonts w:ascii="Cambria Math" w:hAnsi="Cambria Math"/>
                <w:color w:val="000000" w:themeColor="text1"/>
              </w:rPr>
              <m:t>AB</m:t>
            </m:r>
          </m:sub>
        </m:sSub>
        <m:r>
          <w:rPr>
            <w:rFonts w:ascii="Cambria Math" w:hAnsi="Cambria Math"/>
            <w:color w:val="000000" w:themeColor="text1"/>
          </w:rPr>
          <m:t xml:space="preserve"> </m:t>
        </m:r>
      </m:oMath>
      <w:r w:rsidRPr="003565DD">
        <w:rPr>
          <w:color w:val="000000" w:themeColor="text1"/>
        </w:rPr>
        <w:t xml:space="preserve">= </w:t>
      </w:r>
      <m:oMath>
        <m:rad>
          <m:radPr>
            <m:degHide m:val="1"/>
            <m:ctrlPr>
              <w:rPr>
                <w:rFonts w:ascii="Cambria Math" w:hAnsi="Cambria Math"/>
                <w:i/>
                <w:color w:val="000000" w:themeColor="text1"/>
              </w:rPr>
            </m:ctrlPr>
          </m:radPr>
          <m:deg/>
          <m:e>
            <m:r>
              <w:rPr>
                <w:rFonts w:ascii="Cambria Math" w:hAnsi="Cambria Math"/>
                <w:color w:val="000000" w:themeColor="text1"/>
              </w:rPr>
              <m:t>2</m:t>
            </m:r>
          </m:e>
        </m:rad>
        <m:r>
          <m:rPr>
            <m:sty m:val="p"/>
          </m:rPr>
          <w:rPr>
            <w:rFonts w:ascii="Cambria Math" w:hAnsi="Cambria Math"/>
            <w:color w:val="000000" w:themeColor="text1"/>
          </w:rPr>
          <m:t xml:space="preserve">σ, </m:t>
        </m:r>
      </m:oMath>
      <w:r w:rsidRPr="003565DD">
        <w:rPr>
          <w:color w:val="000000" w:themeColor="text1"/>
        </w:rPr>
        <w:t xml:space="preserve">and allows the simplification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AB</m:t>
            </m:r>
          </m:sub>
        </m:sSub>
        <m:r>
          <w:rPr>
            <w:rFonts w:ascii="Cambria Math" w:hAnsi="Cambria Math"/>
            <w:color w:val="000000" w:themeColor="text1"/>
          </w:rPr>
          <m:t>=</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A</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B</m:t>
                </m:r>
              </m:sub>
            </m:sSub>
          </m:num>
          <m:den>
            <m:rad>
              <m:radPr>
                <m:degHide m:val="1"/>
                <m:ctrlPr>
                  <w:rPr>
                    <w:rFonts w:ascii="Cambria Math" w:hAnsi="Cambria Math"/>
                    <w:i/>
                    <w:color w:val="000000" w:themeColor="text1"/>
                  </w:rPr>
                </m:ctrlPr>
              </m:radPr>
              <m:deg/>
              <m:e>
                <m:r>
                  <w:rPr>
                    <w:rFonts w:ascii="Cambria Math" w:hAnsi="Cambria Math"/>
                    <w:color w:val="000000" w:themeColor="text1"/>
                  </w:rPr>
                  <m:t>2</m:t>
                </m:r>
              </m:e>
            </m:rad>
            <m:r>
              <m:rPr>
                <m:sty m:val="p"/>
              </m:rPr>
              <w:rPr>
                <w:rFonts w:ascii="Cambria Math" w:hAnsi="Cambria Math"/>
                <w:color w:val="000000" w:themeColor="text1"/>
              </w:rPr>
              <m:t>σ</m:t>
            </m:r>
          </m:den>
        </m:f>
      </m:oMath>
      <w:r w:rsidR="0089610F">
        <w:rPr>
          <w:color w:val="000000" w:themeColor="text1"/>
        </w:rPr>
        <w:t xml:space="preserve">. </w:t>
      </w:r>
      <w:r w:rsidRPr="003565DD">
        <w:rPr>
          <w:color w:val="000000" w:themeColor="text1"/>
        </w:rPr>
        <w:t>The denominator here is constant and can be considered an arbitrary unit of measurement so, without losing information, we can equivalently state the law of comparative judgment as</w:t>
      </w:r>
      <w:r w:rsidR="00201A20">
        <w:rPr>
          <w:color w:val="000000" w:themeColor="text1"/>
        </w:rPr>
        <w:br/>
      </w:r>
      <m:oMathPara>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AB</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A</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B</m:t>
              </m:r>
            </m:sub>
          </m:sSub>
          <m:r>
            <w:rPr>
              <w:rFonts w:ascii="Cambria Math" w:hAnsi="Cambria Math"/>
              <w:color w:val="000000" w:themeColor="text1"/>
            </w:rPr>
            <m:t>.</m:t>
          </m:r>
        </m:oMath>
      </m:oMathPara>
    </w:p>
    <w:p w14:paraId="3460F9D8" w14:textId="77777777" w:rsidR="004B5903" w:rsidRPr="006212F6" w:rsidRDefault="004B5903" w:rsidP="006212F6">
      <w:pPr>
        <w:ind w:firstLine="0"/>
        <w:rPr>
          <w:rFonts w:ascii="Times New Roman" w:hAnsi="Times New Roman" w:cs="Times New Roman"/>
          <w:kern w:val="0"/>
          <w:sz w:val="20"/>
          <w:szCs w:val="20"/>
        </w:rPr>
      </w:pPr>
    </w:p>
    <w:p w14:paraId="5831CEE5" w14:textId="77777777" w:rsidR="003565DD" w:rsidRPr="003565DD" w:rsidRDefault="003565DD" w:rsidP="003565DD">
      <w:pPr>
        <w:ind w:firstLine="0"/>
        <w:rPr>
          <w:color w:val="000000" w:themeColor="text1"/>
        </w:rPr>
      </w:pPr>
      <w:r w:rsidRPr="003565DD">
        <w:rPr>
          <w:color w:val="000000" w:themeColor="text1"/>
        </w:rPr>
        <w:t>Our unit of measurement imbues a particular meaning on the scores produced in the eventual model, allowing scores to be interpreted as standard deviations from the mean.</w:t>
      </w:r>
    </w:p>
    <w:p w14:paraId="09DB1E55" w14:textId="77777777" w:rsidR="003565DD" w:rsidRPr="003565DD" w:rsidRDefault="003565DD" w:rsidP="003565DD">
      <w:pPr>
        <w:ind w:firstLine="0"/>
        <w:rPr>
          <w:color w:val="000000" w:themeColor="text1"/>
        </w:rPr>
      </w:pPr>
    </w:p>
    <w:p w14:paraId="7BBE7ECE" w14:textId="534288D3" w:rsidR="003531B8" w:rsidRPr="008A6CB2" w:rsidRDefault="003565DD" w:rsidP="008A6CB2">
      <w:pPr>
        <w:ind w:firstLine="0"/>
        <w:rPr>
          <w:color w:val="000000" w:themeColor="text1"/>
        </w:rPr>
      </w:pPr>
      <w:r w:rsidRPr="003565DD">
        <w:rPr>
          <w:color w:val="000000" w:themeColor="text1"/>
        </w:rPr>
        <w:t xml:space="preserve">From Thurstone's assumptions, we can approximate the likelihood that </w:t>
      </w:r>
      <w:r w:rsidR="006212F6">
        <w:rPr>
          <w:color w:val="000000" w:themeColor="text1"/>
        </w:rPr>
        <w:t>‘</w:t>
      </w:r>
      <w:r w:rsidR="006212F6">
        <w:rPr>
          <w:i/>
          <w:iCs/>
          <w:color w:val="000000" w:themeColor="text1"/>
        </w:rPr>
        <w:t>A</w:t>
      </w:r>
      <w:r w:rsidRPr="003565DD">
        <w:rPr>
          <w:color w:val="000000" w:themeColor="text1"/>
        </w:rPr>
        <w:t xml:space="preserve"> beats </w:t>
      </w:r>
      <w:r w:rsidR="006212F6">
        <w:rPr>
          <w:i/>
          <w:iCs/>
          <w:color w:val="000000" w:themeColor="text1"/>
        </w:rPr>
        <w:t>B</w:t>
      </w:r>
      <w:r w:rsidRPr="003565DD">
        <w:rPr>
          <w:color w:val="000000" w:themeColor="text1"/>
        </w:rPr>
        <w:t xml:space="preserve">' by considering the area to the right of zero, under the standard normal curve </w:t>
      </w:r>
      <w:r w:rsidR="00F37ADF" w:rsidRPr="003565DD">
        <w:rPr>
          <w:color w:val="000000" w:themeColor="text1"/>
        </w:rPr>
        <w:t>centered</w:t>
      </w:r>
      <w:r w:rsidRPr="003565DD">
        <w:rPr>
          <w:color w:val="000000" w:themeColor="text1"/>
        </w:rPr>
        <w:t xml:space="preserve"> at </w:t>
      </w: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A</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B</m:t>
            </m:r>
          </m:sub>
        </m:sSub>
        <m:r>
          <w:rPr>
            <w:rFonts w:ascii="Cambria Math" w:hAnsi="Cambria Math"/>
            <w:color w:val="000000" w:themeColor="text1"/>
          </w:rPr>
          <m:t>.</m:t>
        </m:r>
      </m:oMath>
      <w:r w:rsidR="00F37ADF">
        <w:rPr>
          <w:color w:val="000000" w:themeColor="text1"/>
        </w:rPr>
        <w:t xml:space="preserve"> </w:t>
      </w:r>
    </w:p>
    <w:p w14:paraId="1D0EFF68" w14:textId="4D447269" w:rsidR="003565DD" w:rsidRPr="0094419D" w:rsidRDefault="003565DD" w:rsidP="0094419D">
      <w:pPr>
        <w:ind w:firstLine="0"/>
        <w:rPr>
          <w:color w:val="000000" w:themeColor="text1"/>
          <w:lang w:val="en-NZ"/>
        </w:rPr>
      </w:pPr>
      <w:r w:rsidRPr="003565DD">
        <w:rPr>
          <w:color w:val="000000" w:themeColor="text1"/>
        </w:rPr>
        <w:t>This is given</w:t>
      </w:r>
      <w:r w:rsidR="00201A20">
        <w:rPr>
          <w:color w:val="000000" w:themeColor="text1"/>
        </w:rPr>
        <w:br/>
      </w:r>
      <m:oMathPara>
        <m:oMath>
          <m:r>
            <w:rPr>
              <w:rFonts w:ascii="Cambria Math" w:hAnsi="Cambria Math"/>
              <w:color w:val="000000" w:themeColor="text1"/>
            </w:rPr>
            <m:t>P</m:t>
          </m:r>
          <m:d>
            <m:dPr>
              <m:ctrlPr>
                <w:rPr>
                  <w:rFonts w:ascii="Cambria Math" w:hAnsi="Cambria Math"/>
                  <w:i/>
                  <w:color w:val="000000" w:themeColor="text1"/>
                  <w:lang w:val="en-NZ"/>
                </w:rPr>
              </m:ctrlPr>
            </m:dPr>
            <m:e>
              <m:r>
                <w:rPr>
                  <w:rFonts w:ascii="Cambria Math" w:hAnsi="Cambria Math"/>
                  <w:color w:val="000000" w:themeColor="text1"/>
                </w:rPr>
                <m:t>A</m:t>
              </m:r>
              <m:r>
                <w:rPr>
                  <w:rFonts w:ascii="Cambria Math" w:hAnsi="Cambria Math"/>
                  <w:color w:val="000000" w:themeColor="text1"/>
                  <w:lang w:val="en-NZ"/>
                </w:rPr>
                <m:t>&gt;</m:t>
              </m:r>
              <m:r>
                <w:rPr>
                  <w:rFonts w:ascii="Cambria Math" w:hAnsi="Cambria Math"/>
                  <w:color w:val="000000" w:themeColor="text1"/>
                </w:rPr>
                <m:t>B</m:t>
              </m:r>
            </m:e>
          </m:d>
          <m:r>
            <w:rPr>
              <w:rFonts w:ascii="Cambria Math" w:hAnsi="Cambria Math"/>
              <w:color w:val="000000" w:themeColor="text1"/>
              <w:lang w:val="en-NZ"/>
            </w:rPr>
            <m:t xml:space="preserve">= </m:t>
          </m:r>
          <m:f>
            <m:fPr>
              <m:ctrlPr>
                <w:rPr>
                  <w:rFonts w:ascii="Cambria Math" w:hAnsi="Cambria Math"/>
                  <w:i/>
                  <w:color w:val="000000" w:themeColor="text1"/>
                </w:rPr>
              </m:ctrlPr>
            </m:fPr>
            <m:num>
              <m:r>
                <w:rPr>
                  <w:rFonts w:ascii="Cambria Math" w:hAnsi="Cambria Math"/>
                  <w:color w:val="000000" w:themeColor="text1"/>
                  <w:lang w:val="en-NZ"/>
                </w:rPr>
                <m:t>1</m:t>
              </m:r>
            </m:num>
            <m:den>
              <m:rad>
                <m:radPr>
                  <m:degHide m:val="1"/>
                  <m:ctrlPr>
                    <w:rPr>
                      <w:rFonts w:ascii="Cambria Math" w:hAnsi="Cambria Math"/>
                      <w:i/>
                      <w:color w:val="000000" w:themeColor="text1"/>
                    </w:rPr>
                  </m:ctrlPr>
                </m:radPr>
                <m:deg/>
                <m:e>
                  <m:r>
                    <w:rPr>
                      <w:rFonts w:ascii="Cambria Math" w:hAnsi="Cambria Math"/>
                      <w:color w:val="000000" w:themeColor="text1"/>
                      <w:lang w:val="en-NZ"/>
                    </w:rPr>
                    <m:t>2</m:t>
                  </m:r>
                  <m:r>
                    <w:rPr>
                      <w:rFonts w:ascii="Cambria Math" w:hAnsi="Cambria Math"/>
                      <w:color w:val="000000" w:themeColor="text1"/>
                    </w:rPr>
                    <m:t>π</m:t>
                  </m:r>
                </m:e>
              </m:rad>
              <m:sSub>
                <m:sSubPr>
                  <m:ctrlPr>
                    <w:rPr>
                      <w:rFonts w:ascii="Cambria Math" w:hAnsi="Cambria Math"/>
                      <w:i/>
                      <w:color w:val="000000" w:themeColor="text1"/>
                    </w:rPr>
                  </m:ctrlPr>
                </m:sSubPr>
                <m:e>
                  <m:r>
                    <m:rPr>
                      <m:sty m:val="p"/>
                    </m:rPr>
                    <w:rPr>
                      <w:rFonts w:ascii="Cambria Math" w:hAnsi="Cambria Math"/>
                      <w:color w:val="000000" w:themeColor="text1"/>
                    </w:rPr>
                    <m:t>σ</m:t>
                  </m:r>
                </m:e>
                <m:sub>
                  <m:r>
                    <w:rPr>
                      <w:rFonts w:ascii="Cambria Math" w:hAnsi="Cambria Math"/>
                      <w:color w:val="000000" w:themeColor="text1"/>
                    </w:rPr>
                    <m:t>AB</m:t>
                  </m:r>
                </m:sub>
              </m:sSub>
            </m:den>
          </m:f>
          <m:nary>
            <m:naryPr>
              <m:limLoc m:val="subSup"/>
              <m:ctrlPr>
                <w:rPr>
                  <w:rFonts w:ascii="Cambria Math" w:hAnsi="Cambria Math"/>
                  <w:i/>
                  <w:color w:val="000000" w:themeColor="text1"/>
                </w:rPr>
              </m:ctrlPr>
            </m:naryPr>
            <m:sub>
              <m:r>
                <w:rPr>
                  <w:rFonts w:ascii="Cambria Math" w:hAnsi="Cambria Math"/>
                  <w:color w:val="000000" w:themeColor="text1"/>
                  <w:lang w:val="en-NZ"/>
                </w:rPr>
                <m:t>0</m:t>
              </m:r>
            </m:sub>
            <m:sup>
              <m:r>
                <w:rPr>
                  <w:rFonts w:ascii="Cambria Math" w:hAnsi="Cambria Math"/>
                  <w:color w:val="000000" w:themeColor="text1"/>
                  <w:lang w:val="en-NZ"/>
                </w:rPr>
                <m:t>∞</m:t>
              </m:r>
            </m:sup>
            <m:e>
              <m:r>
                <w:rPr>
                  <w:rFonts w:ascii="Cambria Math" w:hAnsi="Cambria Math"/>
                  <w:color w:val="000000" w:themeColor="text1"/>
                </w:rPr>
                <m:t>exp</m:t>
              </m:r>
            </m:e>
          </m:nary>
          <m:d>
            <m:dPr>
              <m:ctrlPr>
                <w:rPr>
                  <w:rFonts w:ascii="Cambria Math" w:hAnsi="Cambria Math"/>
                  <w:i/>
                  <w:color w:val="000000" w:themeColor="text1"/>
                  <w:lang w:val="en-NZ"/>
                </w:rPr>
              </m:ctrlPr>
            </m:dPr>
            <m:e>
              <m:r>
                <w:rPr>
                  <w:rFonts w:ascii="Cambria Math" w:hAnsi="Cambria Math"/>
                  <w:color w:val="000000" w:themeColor="text1"/>
                  <w:lang w:val="en-NZ"/>
                </w:rPr>
                <m:t>-</m:t>
              </m:r>
              <m:f>
                <m:fPr>
                  <m:ctrlPr>
                    <w:rPr>
                      <w:rFonts w:ascii="Cambria Math" w:hAnsi="Cambria Math"/>
                      <w:i/>
                      <w:color w:val="000000" w:themeColor="text1"/>
                    </w:rPr>
                  </m:ctrlPr>
                </m:fPr>
                <m:num>
                  <m:r>
                    <w:rPr>
                      <w:rFonts w:ascii="Cambria Math" w:hAnsi="Cambria Math"/>
                      <w:color w:val="000000" w:themeColor="text1"/>
                      <w:lang w:val="en-NZ"/>
                    </w:rPr>
                    <m:t>1</m:t>
                  </m:r>
                </m:num>
                <m:den>
                  <m:r>
                    <w:rPr>
                      <w:rFonts w:ascii="Cambria Math" w:hAnsi="Cambria Math"/>
                      <w:color w:val="000000" w:themeColor="text1"/>
                      <w:lang w:val="en-NZ"/>
                    </w:rPr>
                    <m:t>2</m:t>
                  </m:r>
                </m:den>
              </m:f>
              <m:f>
                <m:fPr>
                  <m:ctrlPr>
                    <w:rPr>
                      <w:rFonts w:ascii="Cambria Math" w:hAnsi="Cambria Math"/>
                      <w:i/>
                      <w:color w:val="000000" w:themeColor="text1"/>
                    </w:rPr>
                  </m:ctrlPr>
                </m:fPr>
                <m:num>
                  <m:sSup>
                    <m:sSupPr>
                      <m:ctrlPr>
                        <w:rPr>
                          <w:rFonts w:ascii="Cambria Math" w:hAnsi="Cambria Math"/>
                          <w:i/>
                          <w:color w:val="000000" w:themeColor="text1"/>
                        </w:rPr>
                      </m:ctrlPr>
                    </m:sSupPr>
                    <m:e>
                      <m:d>
                        <m:dPr>
                          <m:begChr m:val="["/>
                          <m:endChr m:val="]"/>
                          <m:ctrlPr>
                            <w:rPr>
                              <w:rFonts w:ascii="Cambria Math" w:hAnsi="Cambria Math"/>
                              <w:i/>
                              <w:color w:val="000000" w:themeColor="text1"/>
                              <w:lang w:val="en-NZ"/>
                            </w:rPr>
                          </m:ctrlPr>
                        </m:dPr>
                        <m:e>
                          <m:r>
                            <w:rPr>
                              <w:rFonts w:ascii="Cambria Math" w:hAnsi="Cambria Math"/>
                              <w:color w:val="000000" w:themeColor="text1"/>
                            </w:rPr>
                            <m:t>t</m:t>
                          </m:r>
                          <m:r>
                            <w:rPr>
                              <w:rFonts w:ascii="Cambria Math" w:hAnsi="Cambria Math"/>
                              <w:color w:val="000000" w:themeColor="text1"/>
                              <w:lang w:val="en-NZ"/>
                            </w:rPr>
                            <m:t>-</m:t>
                          </m:r>
                          <m:d>
                            <m:dPr>
                              <m:ctrlPr>
                                <w:rPr>
                                  <w:rFonts w:ascii="Cambria Math" w:hAnsi="Cambria Math"/>
                                  <w:i/>
                                  <w:color w:val="000000" w:themeColor="text1"/>
                                  <w:lang w:val="en-NZ"/>
                                </w:rPr>
                              </m:ctrlPr>
                            </m:dPr>
                            <m:e>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A</m:t>
                                  </m:r>
                                </m:sub>
                              </m:sSub>
                              <m:r>
                                <w:rPr>
                                  <w:rFonts w:ascii="Cambria Math" w:hAnsi="Cambria Math"/>
                                  <w:color w:val="000000" w:themeColor="text1"/>
                                  <w:lang w:val="en-NZ"/>
                                </w:rPr>
                                <m:t xml:space="preserve"> – </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B</m:t>
                                  </m:r>
                                </m:sub>
                              </m:sSub>
                            </m:e>
                          </m:d>
                        </m:e>
                      </m:d>
                    </m:e>
                    <m:sup>
                      <m:r>
                        <w:rPr>
                          <w:rFonts w:ascii="Cambria Math" w:hAnsi="Cambria Math"/>
                          <w:color w:val="000000" w:themeColor="text1"/>
                          <w:lang w:val="en-NZ"/>
                        </w:rPr>
                        <m:t>2</m:t>
                      </m:r>
                    </m:sup>
                  </m:sSup>
                </m:num>
                <m:den>
                  <m:sSubSup>
                    <m:sSubSupPr>
                      <m:ctrlPr>
                        <w:rPr>
                          <w:rFonts w:ascii="Cambria Math" w:hAnsi="Cambria Math"/>
                          <w:i/>
                          <w:color w:val="000000" w:themeColor="text1"/>
                        </w:rPr>
                      </m:ctrlPr>
                    </m:sSubSupPr>
                    <m:e>
                      <m:r>
                        <w:rPr>
                          <w:rFonts w:ascii="Cambria Math" w:hAnsi="Cambria Math"/>
                          <w:color w:val="000000" w:themeColor="text1"/>
                        </w:rPr>
                        <m:t>σ</m:t>
                      </m:r>
                    </m:e>
                    <m:sub>
                      <m:r>
                        <w:rPr>
                          <w:rFonts w:ascii="Cambria Math" w:hAnsi="Cambria Math"/>
                          <w:color w:val="000000" w:themeColor="text1"/>
                        </w:rPr>
                        <m:t>AB</m:t>
                      </m:r>
                    </m:sub>
                    <m:sup>
                      <m:r>
                        <w:rPr>
                          <w:rFonts w:ascii="Cambria Math" w:hAnsi="Cambria Math"/>
                          <w:color w:val="000000" w:themeColor="text1"/>
                          <w:lang w:val="en-NZ"/>
                        </w:rPr>
                        <m:t>2</m:t>
                      </m:r>
                    </m:sup>
                  </m:sSubSup>
                </m:den>
              </m:f>
            </m:e>
          </m:d>
          <m:r>
            <w:rPr>
              <w:rFonts w:ascii="Cambria Math" w:hAnsi="Cambria Math"/>
              <w:color w:val="000000" w:themeColor="text1"/>
              <w:lang w:val="en-NZ"/>
            </w:rPr>
            <m:t>dt.</m:t>
          </m:r>
        </m:oMath>
      </m:oMathPara>
    </w:p>
    <w:p w14:paraId="56AE2CF5" w14:textId="77777777" w:rsidR="0094419D" w:rsidRDefault="0094419D" w:rsidP="007350B9">
      <w:pPr>
        <w:pStyle w:val="Heading4"/>
      </w:pPr>
    </w:p>
    <w:p w14:paraId="3079607D" w14:textId="75BC5FA5" w:rsidR="007350B9" w:rsidRPr="003565DD" w:rsidRDefault="007350B9" w:rsidP="007350B9">
      <w:pPr>
        <w:pStyle w:val="Heading4"/>
      </w:pPr>
      <w:r>
        <w:t>From a model to a measure</w:t>
      </w:r>
    </w:p>
    <w:p w14:paraId="4E334F81" w14:textId="2F0158E8" w:rsidR="003565DD" w:rsidRPr="003565DD" w:rsidRDefault="003565DD" w:rsidP="003565DD">
      <w:pPr>
        <w:ind w:firstLine="0"/>
        <w:rPr>
          <w:color w:val="000000" w:themeColor="text1"/>
        </w:rPr>
      </w:pPr>
      <w:r w:rsidRPr="003565DD">
        <w:rPr>
          <w:color w:val="000000" w:themeColor="text1"/>
        </w:rPr>
        <w:t xml:space="preserve">Recall that our goal is to estimate the relative </w:t>
      </w:r>
      <w:r w:rsidR="007350B9">
        <w:rPr>
          <w:color w:val="000000" w:themeColor="text1"/>
        </w:rPr>
        <w:t xml:space="preserve">volume of constructs in given artefacts using </w:t>
      </w:r>
      <w:r w:rsidRPr="003565DD">
        <w:rPr>
          <w:color w:val="000000" w:themeColor="text1"/>
        </w:rPr>
        <w:t xml:space="preserve">binary pairwise comparisons. So far, we have a way of mathematising a single comparison, </w:t>
      </w:r>
      <w:r w:rsidR="00AF1459">
        <w:rPr>
          <w:i/>
          <w:iCs/>
          <w:color w:val="000000" w:themeColor="text1"/>
        </w:rPr>
        <w:t>A</w:t>
      </w:r>
      <w:r w:rsidRPr="003565DD">
        <w:rPr>
          <w:color w:val="000000" w:themeColor="text1"/>
        </w:rPr>
        <w:t xml:space="preserve"> v</w:t>
      </w:r>
      <w:r w:rsidR="00AF1459">
        <w:rPr>
          <w:color w:val="000000" w:themeColor="text1"/>
        </w:rPr>
        <w:t xml:space="preserve">s </w:t>
      </w:r>
      <w:r w:rsidR="00AF1459">
        <w:rPr>
          <w:i/>
          <w:iCs/>
          <w:color w:val="000000" w:themeColor="text1"/>
        </w:rPr>
        <w:t>B</w:t>
      </w:r>
      <w:r w:rsidRPr="003565DD">
        <w:rPr>
          <w:color w:val="000000" w:themeColor="text1"/>
        </w:rPr>
        <w:t xml:space="preserve">, and a probability model for estimating the likelihood of </w:t>
      </w:r>
      <w:r w:rsidR="00AF1459">
        <w:rPr>
          <w:i/>
          <w:iCs/>
          <w:color w:val="000000" w:themeColor="text1"/>
        </w:rPr>
        <w:t>A</w:t>
      </w:r>
      <w:r w:rsidRPr="003565DD">
        <w:rPr>
          <w:color w:val="000000" w:themeColor="text1"/>
        </w:rPr>
        <w:t xml:space="preserve"> beating </w:t>
      </w:r>
      <w:r w:rsidR="00AF1459">
        <w:rPr>
          <w:i/>
          <w:iCs/>
          <w:color w:val="000000" w:themeColor="text1"/>
        </w:rPr>
        <w:t>B</w:t>
      </w:r>
      <w:r w:rsidRPr="003565DD">
        <w:rPr>
          <w:color w:val="000000" w:themeColor="text1"/>
        </w:rPr>
        <w:t xml:space="preserve"> and vice versa. Before we can begin the process of assigning scores to </w:t>
      </w:r>
      <w:r w:rsidR="00AF1459">
        <w:rPr>
          <w:color w:val="000000" w:themeColor="text1"/>
        </w:rPr>
        <w:t>artefacts</w:t>
      </w:r>
      <w:r w:rsidRPr="003565DD">
        <w:rPr>
          <w:color w:val="000000" w:themeColor="text1"/>
        </w:rPr>
        <w:t xml:space="preserve">, we have two problems to solve. The first is </w:t>
      </w:r>
      <w:r w:rsidRPr="003565DD">
        <w:rPr>
          <w:color w:val="000000" w:themeColor="text1"/>
        </w:rPr>
        <w:lastRenderedPageBreak/>
        <w:t xml:space="preserve">that the integral of the normal distribution function famously has no analytical solution. The second is that the above function is dependent on </w:t>
      </w: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A</m:t>
            </m:r>
          </m:sub>
        </m:sSub>
        <m:r>
          <w:rPr>
            <w:rFonts w:ascii="Cambria Math" w:hAnsi="Cambria Math"/>
            <w:color w:val="000000" w:themeColor="text1"/>
          </w:rPr>
          <m:t xml:space="preserve"> </m:t>
        </m:r>
      </m:oMath>
      <w:r w:rsidRPr="003565DD">
        <w:rPr>
          <w:color w:val="000000" w:themeColor="text1"/>
        </w:rPr>
        <w:t xml:space="preserve"> and </w:t>
      </w: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B</m:t>
            </m:r>
          </m:sub>
        </m:sSub>
      </m:oMath>
      <w:r w:rsidRPr="003565DD">
        <w:rPr>
          <w:color w:val="000000" w:themeColor="text1"/>
        </w:rPr>
        <w:t xml:space="preserve">. </w:t>
      </w:r>
    </w:p>
    <w:p w14:paraId="217DF9D5" w14:textId="77777777" w:rsidR="003565DD" w:rsidRPr="003565DD" w:rsidRDefault="003565DD" w:rsidP="003565DD">
      <w:pPr>
        <w:ind w:firstLine="0"/>
        <w:rPr>
          <w:color w:val="000000" w:themeColor="text1"/>
        </w:rPr>
      </w:pPr>
    </w:p>
    <w:p w14:paraId="2F29D7FF" w14:textId="267F48CE" w:rsidR="003565DD" w:rsidRPr="00C23ED4" w:rsidRDefault="003565DD" w:rsidP="00C23ED4">
      <w:pPr>
        <w:ind w:firstLine="0"/>
        <w:rPr>
          <w:color w:val="000000" w:themeColor="text1"/>
        </w:rPr>
      </w:pPr>
      <w:r w:rsidRPr="003565DD">
        <w:rPr>
          <w:color w:val="000000" w:themeColor="text1"/>
        </w:rPr>
        <w:t xml:space="preserve">The first problem was solved by </w:t>
      </w:r>
      <w:r w:rsidR="00F67FD9">
        <w:rPr>
          <w:color w:val="000000" w:themeColor="text1"/>
        </w:rPr>
        <w:t>Andrich (1978)</w:t>
      </w:r>
      <w:r w:rsidRPr="003565DD">
        <w:rPr>
          <w:color w:val="000000" w:themeColor="text1"/>
        </w:rPr>
        <w:t>, who proposed replacing the normal distribution with a logistic one with near-identical outputs:</w:t>
      </w:r>
      <w:r w:rsidR="00201A20">
        <w:rPr>
          <w:color w:val="000000" w:themeColor="text1"/>
        </w:rPr>
        <w:br/>
      </w:r>
      <m:oMathPara>
        <m:oMath>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A&gt;B</m:t>
              </m:r>
            </m:e>
          </m:d>
          <m:r>
            <w:rPr>
              <w:rFonts w:ascii="Cambria Math" w:hAnsi="Cambria Math"/>
              <w:color w:val="000000" w:themeColor="text1"/>
            </w:rPr>
            <m:t xml:space="preserve">= </m:t>
          </m:r>
          <m:f>
            <m:fPr>
              <m:ctrlPr>
                <w:rPr>
                  <w:rFonts w:ascii="Cambria Math" w:hAnsi="Cambria Math"/>
                  <w:i/>
                  <w:color w:val="000000" w:themeColor="text1"/>
                </w:rPr>
              </m:ctrlPr>
            </m:fPr>
            <m:num>
              <m:sSup>
                <m:sSupPr>
                  <m:ctrlPr>
                    <w:rPr>
                      <w:rFonts w:ascii="Cambria Math" w:hAnsi="Cambria Math"/>
                      <w:i/>
                      <w:color w:val="000000" w:themeColor="text1"/>
                    </w:rPr>
                  </m:ctrlPr>
                </m:sSupPr>
                <m:e>
                  <m:r>
                    <w:rPr>
                      <w:rFonts w:ascii="Cambria Math" w:hAnsi="Cambria Math"/>
                      <w:color w:val="000000" w:themeColor="text1"/>
                    </w:rPr>
                    <m:t>e</m:t>
                  </m:r>
                </m:e>
                <m:sup>
                  <m:r>
                    <w:rPr>
                      <w:rFonts w:ascii="Cambria Math" w:hAnsi="Cambria Math"/>
                      <w:color w:val="000000" w:themeColor="text1"/>
                    </w:rPr>
                    <m:t>ρ</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A</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B</m:t>
                          </m:r>
                        </m:sub>
                      </m:sSub>
                    </m:e>
                  </m:d>
                </m:sup>
              </m:sSup>
            </m:num>
            <m:den>
              <m:r>
                <w:rPr>
                  <w:rFonts w:ascii="Cambria Math" w:hAnsi="Cambria Math"/>
                  <w:color w:val="000000" w:themeColor="text1"/>
                </w:rPr>
                <m:t>1+</m:t>
              </m:r>
              <m:sSup>
                <m:sSupPr>
                  <m:ctrlPr>
                    <w:rPr>
                      <w:rFonts w:ascii="Cambria Math" w:hAnsi="Cambria Math"/>
                      <w:i/>
                      <w:color w:val="000000" w:themeColor="text1"/>
                    </w:rPr>
                  </m:ctrlPr>
                </m:sSupPr>
                <m:e>
                  <m:r>
                    <w:rPr>
                      <w:rFonts w:ascii="Cambria Math" w:hAnsi="Cambria Math"/>
                      <w:color w:val="000000" w:themeColor="text1"/>
                    </w:rPr>
                    <m:t>e</m:t>
                  </m:r>
                </m:e>
                <m:sup>
                  <m:r>
                    <w:rPr>
                      <w:rFonts w:ascii="Cambria Math" w:hAnsi="Cambria Math"/>
                      <w:color w:val="000000" w:themeColor="text1"/>
                    </w:rPr>
                    <m:t>ρ</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A</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B</m:t>
                          </m:r>
                        </m:sub>
                      </m:sSub>
                    </m:e>
                  </m:d>
                </m:sup>
              </m:sSup>
            </m:den>
          </m:f>
          <m:r>
            <w:rPr>
              <w:rFonts w:ascii="Cambria Math" w:hAnsi="Cambria Math"/>
              <w:color w:val="000000" w:themeColor="text1"/>
            </w:rPr>
            <m:t>.</m:t>
          </m:r>
          <m:r>
            <m:rPr>
              <m:sty m:val="p"/>
            </m:rPr>
            <w:rPr>
              <w:color w:val="000000" w:themeColor="text1"/>
            </w:rPr>
            <w:br/>
          </m:r>
        </m:oMath>
      </m:oMathPara>
      <w:r w:rsidR="00C23ED4">
        <w:rPr>
          <w:color w:val="000000" w:themeColor="text1"/>
        </w:rPr>
        <w:t>.</w:t>
      </w:r>
    </w:p>
    <w:p w14:paraId="22F31895" w14:textId="77777777" w:rsidR="00D1743D" w:rsidRDefault="003565DD" w:rsidP="00D1743D">
      <w:pPr>
        <w:ind w:firstLine="0"/>
        <w:rPr>
          <w:color w:val="000000" w:themeColor="text1"/>
        </w:rPr>
      </w:pPr>
      <w:r w:rsidRPr="003565DD">
        <w:rPr>
          <w:color w:val="000000" w:themeColor="text1"/>
        </w:rPr>
        <w:t xml:space="preserve">By setting </w:t>
      </w:r>
      <m:oMath>
        <m:r>
          <w:rPr>
            <w:rFonts w:ascii="Cambria Math" w:hAnsi="Cambria Math"/>
            <w:color w:val="000000" w:themeColor="text1"/>
          </w:rPr>
          <m:t xml:space="preserve">ρ, </m:t>
        </m:r>
      </m:oMath>
      <w:r w:rsidRPr="003565DD">
        <w:rPr>
          <w:color w:val="000000" w:themeColor="text1"/>
        </w:rPr>
        <w:t xml:space="preserve">an arbitrary scaling parameter, to </w:t>
      </w:r>
      <m:oMath>
        <m:r>
          <w:rPr>
            <w:rFonts w:ascii="Cambria Math" w:hAnsi="Cambria Math"/>
            <w:color w:val="000000" w:themeColor="text1"/>
          </w:rPr>
          <m:t>1.7σ</m:t>
        </m:r>
      </m:oMath>
      <w:r w:rsidRPr="003565DD">
        <w:rPr>
          <w:color w:val="000000" w:themeColor="text1"/>
        </w:rPr>
        <w:t xml:space="preserve">, Andrich's new model generates near-identical outputs for the two distributions (see Figure </w:t>
      </w:r>
      <w:r w:rsidR="00D1743D">
        <w:rPr>
          <w:color w:val="000000" w:themeColor="text1"/>
        </w:rPr>
        <w:t xml:space="preserve">Z). </w:t>
      </w:r>
      <w:r w:rsidRPr="003565DD">
        <w:rPr>
          <w:color w:val="000000" w:themeColor="text1"/>
        </w:rPr>
        <w:t xml:space="preserve">However, the values generated by Thurstone's model have no particular importance, so for simplicity it is standard to set </w:t>
      </w:r>
      <m:oMath>
        <m:r>
          <w:rPr>
            <w:rFonts w:ascii="Cambria Math" w:hAnsi="Cambria Math"/>
            <w:color w:val="000000" w:themeColor="text1"/>
          </w:rPr>
          <m:t>$ρ = 1</m:t>
        </m:r>
      </m:oMath>
      <w:r w:rsidRPr="003565DD">
        <w:rPr>
          <w:color w:val="000000" w:themeColor="text1"/>
        </w:rPr>
        <w:t xml:space="preserve">, </w:t>
      </w:r>
    </w:p>
    <w:p w14:paraId="3E701481" w14:textId="4207E0C0" w:rsidR="003565DD" w:rsidRPr="0010446F" w:rsidRDefault="003565DD" w:rsidP="0010446F">
      <w:pPr>
        <w:ind w:firstLine="0"/>
        <w:rPr>
          <w:color w:val="000000" w:themeColor="text1"/>
        </w:rPr>
      </w:pPr>
      <w:r w:rsidRPr="003565DD">
        <w:rPr>
          <w:color w:val="000000" w:themeColor="text1"/>
        </w:rPr>
        <w:t>resulting in the simpler logistic model,</w:t>
      </w:r>
      <w:r w:rsidR="00201A20">
        <w:rPr>
          <w:color w:val="000000" w:themeColor="text1"/>
        </w:rPr>
        <w:br/>
      </w:r>
      <m:oMathPara>
        <m:oMath>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A&gt;B</m:t>
              </m:r>
            </m:e>
          </m:d>
          <m:r>
            <w:rPr>
              <w:rFonts w:ascii="Cambria Math" w:hAnsi="Cambria Math"/>
              <w:color w:val="000000" w:themeColor="text1"/>
            </w:rPr>
            <m:t xml:space="preserve">= </m:t>
          </m:r>
          <m:f>
            <m:fPr>
              <m:ctrlPr>
                <w:rPr>
                  <w:rFonts w:ascii="Cambria Math" w:hAnsi="Cambria Math"/>
                  <w:i/>
                  <w:color w:val="000000" w:themeColor="text1"/>
                </w:rPr>
              </m:ctrlPr>
            </m:fPr>
            <m:num>
              <m:sSup>
                <m:sSupPr>
                  <m:ctrlPr>
                    <w:rPr>
                      <w:rFonts w:ascii="Cambria Math" w:hAnsi="Cambria Math"/>
                      <w:i/>
                      <w:color w:val="000000" w:themeColor="text1"/>
                    </w:rPr>
                  </m:ctrlPr>
                </m:sSupPr>
                <m:e>
                  <m:r>
                    <w:rPr>
                      <w:rFonts w:ascii="Cambria Math" w:hAnsi="Cambria Math"/>
                      <w:color w:val="000000" w:themeColor="text1"/>
                    </w:rPr>
                    <m:t>e</m:t>
                  </m:r>
                </m:e>
                <m:sup>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A</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B</m:t>
                          </m:r>
                        </m:sub>
                      </m:sSub>
                    </m:e>
                  </m:d>
                </m:sup>
              </m:sSup>
            </m:num>
            <m:den>
              <m:r>
                <w:rPr>
                  <w:rFonts w:ascii="Cambria Math" w:hAnsi="Cambria Math"/>
                  <w:color w:val="000000" w:themeColor="text1"/>
                </w:rPr>
                <m:t>1+</m:t>
              </m:r>
              <m:sSup>
                <m:sSupPr>
                  <m:ctrlPr>
                    <w:rPr>
                      <w:rFonts w:ascii="Cambria Math" w:hAnsi="Cambria Math"/>
                      <w:i/>
                      <w:color w:val="000000" w:themeColor="text1"/>
                    </w:rPr>
                  </m:ctrlPr>
                </m:sSupPr>
                <m:e>
                  <m:r>
                    <w:rPr>
                      <w:rFonts w:ascii="Cambria Math" w:hAnsi="Cambria Math"/>
                      <w:color w:val="000000" w:themeColor="text1"/>
                    </w:rPr>
                    <m:t>e</m:t>
                  </m:r>
                </m:e>
                <m:sup>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A</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B</m:t>
                          </m:r>
                        </m:sub>
                      </m:sSub>
                    </m:e>
                  </m:d>
                </m:sup>
              </m:sSup>
            </m:den>
          </m:f>
          <m:r>
            <m:rPr>
              <m:sty m:val="p"/>
            </m:rPr>
            <w:rPr>
              <w:rFonts w:ascii="Cambria Math"/>
              <w:color w:val="000000" w:themeColor="text1"/>
            </w:rPr>
            <m:t>.</m:t>
          </m:r>
          <m:r>
            <m:rPr>
              <m:sty m:val="p"/>
            </m:rPr>
            <w:rPr>
              <w:color w:val="000000" w:themeColor="text1"/>
            </w:rPr>
            <w:br/>
          </m:r>
        </m:oMath>
      </m:oMathPara>
      <w:r w:rsidR="0010446F">
        <w:rPr>
          <w:color w:val="000000" w:themeColor="text1"/>
        </w:rPr>
        <w:t>.</w:t>
      </w:r>
    </w:p>
    <w:p w14:paraId="3AA7A2A5" w14:textId="77777777" w:rsidR="0010446F" w:rsidRDefault="0010446F" w:rsidP="0010446F">
      <w:pPr>
        <w:keepNext/>
        <w:ind w:firstLine="0"/>
      </w:pPr>
      <w:r w:rsidRPr="0010446F">
        <w:rPr>
          <w:noProof/>
          <w:color w:val="000000" w:themeColor="text1"/>
          <w:lang w:val="pt-BR"/>
        </w:rPr>
        <w:drawing>
          <wp:inline distT="0" distB="0" distL="0" distR="0" wp14:anchorId="00E4CC6F" wp14:editId="648377A4">
            <wp:extent cx="3124200" cy="259080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7"/>
                    <a:stretch>
                      <a:fillRect/>
                    </a:stretch>
                  </pic:blipFill>
                  <pic:spPr>
                    <a:xfrm>
                      <a:off x="0" y="0"/>
                      <a:ext cx="3124200" cy="2590800"/>
                    </a:xfrm>
                    <a:prstGeom prst="rect">
                      <a:avLst/>
                    </a:prstGeom>
                  </pic:spPr>
                </pic:pic>
              </a:graphicData>
            </a:graphic>
          </wp:inline>
        </w:drawing>
      </w:r>
    </w:p>
    <w:p w14:paraId="3FA527F9" w14:textId="3924DB31" w:rsidR="003565DD" w:rsidRPr="00FB4A8B" w:rsidRDefault="0010446F" w:rsidP="00FB4A8B">
      <w:pPr>
        <w:pStyle w:val="Caption"/>
        <w:rPr>
          <w:color w:val="000000" w:themeColor="text1"/>
          <w:lang w:val="en-NZ"/>
        </w:rPr>
      </w:pPr>
      <w:r>
        <w:t xml:space="preserve">Figure Z. </w:t>
      </w:r>
      <w:r w:rsidRPr="003565DD">
        <w:rPr>
          <w:color w:val="000000" w:themeColor="text1"/>
        </w:rPr>
        <w:t xml:space="preserve">A visual comparison of the logistic (Andrich) and Normal (Thurstone) models. Adapted from </w:t>
      </w:r>
      <w:r>
        <w:rPr>
          <w:color w:val="000000" w:themeColor="text1"/>
        </w:rPr>
        <w:t>Bramley (2007).</w:t>
      </w:r>
    </w:p>
    <w:p w14:paraId="2D75BC67" w14:textId="77777777" w:rsidR="004B5903" w:rsidRDefault="004B5903" w:rsidP="003565DD">
      <w:pPr>
        <w:ind w:firstLine="0"/>
        <w:rPr>
          <w:color w:val="000000" w:themeColor="text1"/>
        </w:rPr>
      </w:pPr>
    </w:p>
    <w:p w14:paraId="3DFB445D" w14:textId="075D9DA7" w:rsidR="003565DD" w:rsidRPr="003565DD" w:rsidRDefault="003565DD" w:rsidP="003565DD">
      <w:pPr>
        <w:ind w:firstLine="0"/>
        <w:rPr>
          <w:color w:val="000000" w:themeColor="text1"/>
        </w:rPr>
      </w:pPr>
      <w:r w:rsidRPr="003565DD">
        <w:rPr>
          <w:color w:val="000000" w:themeColor="text1"/>
        </w:rPr>
        <w:lastRenderedPageBreak/>
        <w:t xml:space="preserve">The value of Andrich's new model was an improvement in computability. We now have an easily solvable expression for the probability </w:t>
      </w:r>
      <m:oMath>
        <m:r>
          <w:rPr>
            <w:rFonts w:ascii="Cambria Math" w:hAnsi="Cambria Math"/>
            <w:color w:val="000000" w:themeColor="text1"/>
          </w:rPr>
          <m:t>P(A&gt;B)</m:t>
        </m:r>
      </m:oMath>
      <w:r w:rsidRPr="003565DD">
        <w:rPr>
          <w:color w:val="000000" w:themeColor="text1"/>
        </w:rPr>
        <w:t xml:space="preserve">. However, we still have the problem of dependence on the unobservable </w:t>
      </w: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A</m:t>
            </m:r>
          </m:sub>
        </m:sSub>
        <m:r>
          <w:rPr>
            <w:rFonts w:ascii="Cambria Math" w:hAnsi="Cambria Math"/>
            <w:color w:val="000000" w:themeColor="text1"/>
          </w:rPr>
          <m:t xml:space="preserve"> </m:t>
        </m:r>
      </m:oMath>
      <w:r w:rsidR="00ED122F" w:rsidRPr="003565DD">
        <w:rPr>
          <w:color w:val="000000" w:themeColor="text1"/>
        </w:rPr>
        <w:t xml:space="preserve"> and </w:t>
      </w: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B</m:t>
            </m:r>
          </m:sub>
        </m:sSub>
      </m:oMath>
      <w:r w:rsidRPr="003565DD">
        <w:rPr>
          <w:color w:val="000000" w:themeColor="text1"/>
        </w:rPr>
        <w:t>. This was solved by</w:t>
      </w:r>
      <w:r w:rsidR="00ED122F">
        <w:rPr>
          <w:color w:val="000000" w:themeColor="text1"/>
        </w:rPr>
        <w:t xml:space="preserve"> Bradley (1952)</w:t>
      </w:r>
      <w:r w:rsidR="00421614">
        <w:rPr>
          <w:rStyle w:val="FootnoteReference"/>
          <w:color w:val="000000" w:themeColor="text1"/>
        </w:rPr>
        <w:footnoteReference w:id="3"/>
      </w:r>
      <w:r w:rsidR="000B1866">
        <w:rPr>
          <w:color w:val="000000" w:themeColor="text1"/>
        </w:rPr>
        <w:t>,</w:t>
      </w:r>
      <w:r w:rsidRPr="003565DD">
        <w:rPr>
          <w:color w:val="000000" w:themeColor="text1"/>
        </w:rPr>
        <w:t xml:space="preserve"> giving their names to the model of comparative judgment used in modern</w:t>
      </w:r>
      <w:r w:rsidR="006845AB">
        <w:rPr>
          <w:color w:val="000000" w:themeColor="text1"/>
        </w:rPr>
        <w:t xml:space="preserve"> </w:t>
      </w:r>
      <w:r w:rsidRPr="003565DD">
        <w:rPr>
          <w:color w:val="000000" w:themeColor="text1"/>
        </w:rPr>
        <w:t>education</w:t>
      </w:r>
      <w:r w:rsidR="006845AB">
        <w:rPr>
          <w:rStyle w:val="FootnoteReference"/>
          <w:color w:val="000000" w:themeColor="text1"/>
        </w:rPr>
        <w:footnoteReference w:id="4"/>
      </w:r>
      <w:r w:rsidR="006845AB">
        <w:rPr>
          <w:color w:val="000000" w:themeColor="text1"/>
        </w:rPr>
        <w:t xml:space="preserve">. </w:t>
      </w:r>
      <w:r w:rsidRPr="003565DD">
        <w:rPr>
          <w:color w:val="000000" w:themeColor="text1"/>
        </w:rPr>
        <w:t xml:space="preserve"> </w:t>
      </w:r>
    </w:p>
    <w:p w14:paraId="6B7A7382" w14:textId="77777777" w:rsidR="003565DD" w:rsidRPr="003565DD" w:rsidRDefault="003565DD" w:rsidP="003565DD">
      <w:pPr>
        <w:ind w:firstLine="0"/>
        <w:rPr>
          <w:color w:val="000000" w:themeColor="text1"/>
        </w:rPr>
      </w:pPr>
    </w:p>
    <w:p w14:paraId="53AE2641" w14:textId="7DD6D9A8" w:rsidR="003565DD" w:rsidRPr="003565DD" w:rsidRDefault="003565DD" w:rsidP="001E6241">
      <w:pPr>
        <w:ind w:firstLine="0"/>
        <w:rPr>
          <w:color w:val="000000" w:themeColor="text1"/>
        </w:rPr>
      </w:pPr>
      <w:r w:rsidRPr="003565DD">
        <w:rPr>
          <w:color w:val="000000" w:themeColor="text1"/>
        </w:rPr>
        <w:t xml:space="preserve">Using the probability expression above, the </w:t>
      </w:r>
      <w:r w:rsidRPr="008747B5">
        <w:rPr>
          <w:i/>
          <w:iCs/>
          <w:color w:val="000000" w:themeColor="text1"/>
        </w:rPr>
        <w:t>Bradley-Terry</w:t>
      </w:r>
      <w:r w:rsidRPr="003565DD">
        <w:rPr>
          <w:color w:val="000000" w:themeColor="text1"/>
        </w:rPr>
        <w:t xml:space="preserve"> model takes in a set of </w:t>
      </w:r>
      <w:proofErr w:type="gramStart"/>
      <w:r w:rsidR="008747B5">
        <w:rPr>
          <w:i/>
          <w:iCs/>
          <w:color w:val="000000" w:themeColor="text1"/>
        </w:rPr>
        <w:t>N</w:t>
      </w:r>
      <w:proofErr w:type="gramEnd"/>
      <w:r w:rsidR="008747B5">
        <w:rPr>
          <w:i/>
          <w:iCs/>
          <w:color w:val="000000" w:themeColor="text1"/>
        </w:rPr>
        <w:t xml:space="preserve"> </w:t>
      </w:r>
      <w:r w:rsidRPr="003565DD">
        <w:rPr>
          <w:color w:val="000000" w:themeColor="text1"/>
        </w:rPr>
        <w:t xml:space="preserve">pairwise comparisons on </w:t>
      </w:r>
      <w:r w:rsidRPr="008747B5">
        <w:rPr>
          <w:i/>
          <w:iCs/>
          <w:color w:val="000000" w:themeColor="text1"/>
        </w:rPr>
        <w:t>M</w:t>
      </w:r>
      <w:r w:rsidRPr="003565DD">
        <w:rPr>
          <w:color w:val="000000" w:themeColor="text1"/>
        </w:rPr>
        <w:t xml:space="preserve"> distinct </w:t>
      </w:r>
      <w:r w:rsidR="00B65A69">
        <w:rPr>
          <w:color w:val="000000" w:themeColor="text1"/>
        </w:rPr>
        <w:t>artefacts</w:t>
      </w:r>
      <w:r w:rsidRPr="003565DD">
        <w:rPr>
          <w:color w:val="000000" w:themeColor="text1"/>
        </w:rPr>
        <w:t xml:space="preserve">, and outputs a set of numerical values, </w:t>
      </w: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i</m:t>
            </m:r>
          </m:sub>
        </m:sSub>
      </m:oMath>
      <w:r w:rsidRPr="003565DD">
        <w:rPr>
          <w:color w:val="000000" w:themeColor="text1"/>
        </w:rPr>
        <w:t xml:space="preserve">, estimating the perceived </w:t>
      </w:r>
      <w:r w:rsidR="00A218DF">
        <w:rPr>
          <w:color w:val="000000" w:themeColor="text1"/>
        </w:rPr>
        <w:t>volume of our given construct for</w:t>
      </w:r>
      <w:r w:rsidRPr="003565DD">
        <w:rPr>
          <w:color w:val="000000" w:themeColor="text1"/>
        </w:rPr>
        <w:t xml:space="preserve"> </w:t>
      </w:r>
      <w:r w:rsidR="00A218DF">
        <w:rPr>
          <w:color w:val="000000" w:themeColor="text1"/>
        </w:rPr>
        <w:t xml:space="preserve">each </w:t>
      </w:r>
      <w:r w:rsidR="00B65A69">
        <w:rPr>
          <w:color w:val="000000" w:themeColor="text1"/>
        </w:rPr>
        <w:t>ar</w:t>
      </w:r>
      <w:r w:rsidR="00A218DF">
        <w:rPr>
          <w:color w:val="000000" w:themeColor="text1"/>
        </w:rPr>
        <w:t>tefact</w:t>
      </w:r>
      <w:r w:rsidRPr="003565DD">
        <w:rPr>
          <w:color w:val="000000" w:themeColor="text1"/>
        </w:rPr>
        <w:t xml:space="preserve"> </w:t>
      </w:r>
      <m:oMath>
        <m:r>
          <w:rPr>
            <w:rFonts w:ascii="Cambria Math" w:hAnsi="Cambria Math"/>
            <w:color w:val="000000" w:themeColor="text1"/>
          </w:rPr>
          <m:t>i ∈ {1, 2, …, M}.</m:t>
        </m:r>
      </m:oMath>
      <w:r w:rsidRPr="003565DD">
        <w:rPr>
          <w:color w:val="000000" w:themeColor="text1"/>
        </w:rPr>
        <w:t xml:space="preserve"> Notice that we recycle the notation from earlier, saying that </w:t>
      </w: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i</m:t>
            </m:r>
          </m:sub>
        </m:sSub>
        <m:r>
          <w:rPr>
            <w:rFonts w:ascii="Cambria Math" w:hAnsi="Cambria Math"/>
            <w:color w:val="000000" w:themeColor="text1"/>
          </w:rPr>
          <m:t xml:space="preserve"> </m:t>
        </m:r>
      </m:oMath>
      <w:r w:rsidR="001739B6">
        <w:rPr>
          <w:color w:val="000000" w:themeColor="text1"/>
        </w:rPr>
        <w:t>is the estimate for artefact</w:t>
      </w:r>
      <w:r w:rsidRPr="003565DD">
        <w:rPr>
          <w:color w:val="000000" w:themeColor="text1"/>
        </w:rPr>
        <w:t xml:space="preserve"> </w:t>
      </w:r>
      <w:proofErr w:type="spellStart"/>
      <w:r w:rsidR="001E6241">
        <w:rPr>
          <w:i/>
          <w:iCs/>
          <w:color w:val="000000" w:themeColor="text1"/>
        </w:rPr>
        <w:t>i</w:t>
      </w:r>
      <w:proofErr w:type="spellEnd"/>
      <w:r w:rsidRPr="003565DD">
        <w:rPr>
          <w:color w:val="000000" w:themeColor="text1"/>
        </w:rPr>
        <w:t xml:space="preserve">. This is a direct analogy whereby the </w:t>
      </w: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i</m:t>
            </m:r>
          </m:sub>
        </m:sSub>
      </m:oMath>
      <w:r w:rsidRPr="003565DD">
        <w:rPr>
          <w:color w:val="000000" w:themeColor="text1"/>
        </w:rPr>
        <w:t xml:space="preserve"> are in fact estimates of the modal discriminals (the peak of the discriminal dispersion determined by the set of discriminal processes). </w:t>
      </w:r>
    </w:p>
    <w:p w14:paraId="5AFE7855" w14:textId="77777777" w:rsidR="003565DD" w:rsidRPr="003565DD" w:rsidRDefault="003565DD" w:rsidP="003565DD">
      <w:pPr>
        <w:ind w:firstLine="0"/>
        <w:rPr>
          <w:color w:val="000000" w:themeColor="text1"/>
        </w:rPr>
      </w:pPr>
    </w:p>
    <w:p w14:paraId="6F5B4438" w14:textId="6BE97460" w:rsidR="003565DD" w:rsidRPr="003565DD" w:rsidRDefault="003565DD" w:rsidP="003565DD">
      <w:pPr>
        <w:ind w:firstLine="0"/>
        <w:rPr>
          <w:color w:val="000000" w:themeColor="text1"/>
        </w:rPr>
      </w:pPr>
      <w:r w:rsidRPr="003565DD">
        <w:rPr>
          <w:color w:val="000000" w:themeColor="text1"/>
        </w:rPr>
        <w:t>In summary, the Bradley-Terry model uses a Maximum Likelihood procedure</w:t>
      </w:r>
      <w:r w:rsidR="007830DE">
        <w:rPr>
          <w:color w:val="000000" w:themeColor="text1"/>
        </w:rPr>
        <w:t xml:space="preserve"> </w:t>
      </w:r>
      <w:r w:rsidR="00B70F8B">
        <w:rPr>
          <w:color w:val="000000" w:themeColor="text1"/>
        </w:rPr>
        <w:fldChar w:fldCharType="begin" w:fldLock="1"/>
      </w:r>
      <w:r w:rsidR="006D63B2">
        <w:rPr>
          <w:color w:val="000000" w:themeColor="text1"/>
        </w:rPr>
        <w:instrText>ADDIN CSL_CITATION {"citationItems":[{"id":"ITEM-1","itemData":{"author":[{"dropping-particle":"","family":"Rasch","given":"G","non-dropping-particle":"","parse-names":false,"suffix":""}],"id":"ITEM-1","issued":{"date-parts":[["1960"]]},"publisher":"University of Chicago Press","publisher-place":"Chicago, IL","title":"Probabilistic Models for Some Intelligence and Attainment Tests.","type":"book"},"uris":["http://www.mendeley.com/documents/?uuid=00bd5f3f-75e1-4743-a20c-989b15a82711"]}],"mendeley":{"formattedCitation":"(Rasch, 1960)","plainTextFormattedCitation":"(Rasch, 1960)","previouslyFormattedCitation":"(Rasch, 1960)"},"properties":{"noteIndex":0},"schema":"https://github.com/citation-style-language/schema/raw/master/csl-citation.json"}</w:instrText>
      </w:r>
      <w:r w:rsidR="00B70F8B">
        <w:rPr>
          <w:color w:val="000000" w:themeColor="text1"/>
        </w:rPr>
        <w:fldChar w:fldCharType="separate"/>
      </w:r>
      <w:r w:rsidR="00B70F8B" w:rsidRPr="00B70F8B">
        <w:rPr>
          <w:noProof/>
          <w:color w:val="000000" w:themeColor="text1"/>
        </w:rPr>
        <w:t>(Rasch, 1960)</w:t>
      </w:r>
      <w:r w:rsidR="00B70F8B">
        <w:rPr>
          <w:color w:val="000000" w:themeColor="text1"/>
        </w:rPr>
        <w:fldChar w:fldCharType="end"/>
      </w:r>
      <w:r w:rsidRPr="003565DD">
        <w:rPr>
          <w:color w:val="000000" w:themeColor="text1"/>
        </w:rPr>
        <w:t xml:space="preserve"> based on the number of comparisons </w:t>
      </w:r>
      <w:r w:rsidR="001739B6">
        <w:rPr>
          <w:color w:val="000000" w:themeColor="text1"/>
        </w:rPr>
        <w:t>‘</w:t>
      </w:r>
      <w:r w:rsidRPr="003565DD">
        <w:rPr>
          <w:color w:val="000000" w:themeColor="text1"/>
        </w:rPr>
        <w:t>won</w:t>
      </w:r>
      <w:r w:rsidR="001739B6">
        <w:rPr>
          <w:color w:val="000000" w:themeColor="text1"/>
        </w:rPr>
        <w:t>’</w:t>
      </w:r>
      <w:r w:rsidRPr="003565DD">
        <w:rPr>
          <w:color w:val="000000" w:themeColor="text1"/>
        </w:rPr>
        <w:t xml:space="preserve"> by </w:t>
      </w:r>
      <w:r w:rsidR="001739B6">
        <w:rPr>
          <w:color w:val="000000" w:themeColor="text1"/>
        </w:rPr>
        <w:t>each artefact</w:t>
      </w:r>
      <w:r w:rsidRPr="003565DD">
        <w:rPr>
          <w:color w:val="000000" w:themeColor="text1"/>
        </w:rPr>
        <w:t>. By comparing the number of comparisons a</w:t>
      </w:r>
      <w:r w:rsidR="001739B6">
        <w:rPr>
          <w:color w:val="000000" w:themeColor="text1"/>
        </w:rPr>
        <w:t xml:space="preserve">n artefact </w:t>
      </w:r>
      <w:r w:rsidRPr="003565DD">
        <w:rPr>
          <w:color w:val="000000" w:themeColor="text1"/>
        </w:rPr>
        <w:t xml:space="preserve">actually wins with the number we expect it to win, we can iteratively improve our estimate for each </w:t>
      </w:r>
      <w:r w:rsidR="001739B6">
        <w:rPr>
          <w:color w:val="000000" w:themeColor="text1"/>
        </w:rPr>
        <w:t>artefact</w:t>
      </w:r>
      <w:r w:rsidRPr="003565DD">
        <w:rPr>
          <w:color w:val="000000" w:themeColor="text1"/>
        </w:rPr>
        <w:t xml:space="preserve">. </w:t>
      </w:r>
    </w:p>
    <w:p w14:paraId="1B551567" w14:textId="77777777" w:rsidR="003565DD" w:rsidRPr="003565DD" w:rsidRDefault="003565DD" w:rsidP="003565DD">
      <w:pPr>
        <w:ind w:firstLine="0"/>
        <w:rPr>
          <w:color w:val="000000" w:themeColor="text1"/>
        </w:rPr>
      </w:pPr>
    </w:p>
    <w:p w14:paraId="092957B6" w14:textId="7C5DD68F" w:rsidR="003565DD" w:rsidRPr="00347050" w:rsidRDefault="003565DD" w:rsidP="00347050">
      <w:pPr>
        <w:ind w:firstLine="0"/>
        <w:rPr>
          <w:color w:val="000000" w:themeColor="text1"/>
        </w:rPr>
      </w:pPr>
      <w:r w:rsidRPr="003565DD">
        <w:rPr>
          <w:color w:val="000000" w:themeColor="text1"/>
        </w:rPr>
        <w:t xml:space="preserve">To this end, we start by computing a raw score for each </w:t>
      </w:r>
      <w:r w:rsidR="001739B6">
        <w:rPr>
          <w:color w:val="000000" w:themeColor="text1"/>
        </w:rPr>
        <w:t>artefact</w:t>
      </w:r>
      <w:r w:rsidRPr="003565DD">
        <w:rPr>
          <w:color w:val="000000" w:themeColor="text1"/>
        </w:rPr>
        <w:t xml:space="preserve">. For this, we distill our </w:t>
      </w:r>
      <w:r w:rsidRPr="003D621E">
        <w:rPr>
          <w:i/>
          <w:iCs/>
          <w:color w:val="000000" w:themeColor="text1"/>
        </w:rPr>
        <w:t>N</w:t>
      </w:r>
      <w:r w:rsidRPr="003565DD">
        <w:rPr>
          <w:color w:val="000000" w:themeColor="text1"/>
        </w:rPr>
        <w:t xml:space="preserve"> decisions into numerical values by saying </w:t>
      </w:r>
      <m:oMath>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AB</m:t>
            </m:r>
          </m:sub>
        </m:sSub>
        <m:r>
          <w:rPr>
            <w:rFonts w:ascii="Cambria Math" w:hAnsi="Cambria Math"/>
            <w:color w:val="000000" w:themeColor="text1"/>
          </w:rPr>
          <m:t>= 1</m:t>
        </m:r>
      </m:oMath>
      <w:r w:rsidRPr="003565DD">
        <w:rPr>
          <w:color w:val="000000" w:themeColor="text1"/>
        </w:rPr>
        <w:t xml:space="preserve"> when </w:t>
      </w:r>
      <w:r w:rsidR="003D621E">
        <w:rPr>
          <w:i/>
          <w:iCs/>
          <w:color w:val="000000" w:themeColor="text1"/>
        </w:rPr>
        <w:t xml:space="preserve">A </w:t>
      </w:r>
      <w:r w:rsidRPr="003565DD">
        <w:rPr>
          <w:color w:val="000000" w:themeColor="text1"/>
        </w:rPr>
        <w:t xml:space="preserve">beats </w:t>
      </w:r>
      <w:r w:rsidRPr="003D621E">
        <w:rPr>
          <w:i/>
          <w:iCs/>
          <w:color w:val="000000" w:themeColor="text1"/>
        </w:rPr>
        <w:t>B</w:t>
      </w:r>
      <w:r w:rsidRPr="003565DD">
        <w:rPr>
          <w:color w:val="000000" w:themeColor="text1"/>
        </w:rPr>
        <w:t xml:space="preserve">, and </w:t>
      </w:r>
      <m:oMath>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AB</m:t>
            </m:r>
          </m:sub>
        </m:sSub>
        <m:r>
          <w:rPr>
            <w:rFonts w:ascii="Cambria Math" w:hAnsi="Cambria Math"/>
            <w:color w:val="000000" w:themeColor="text1"/>
          </w:rPr>
          <m:t>= 0</m:t>
        </m:r>
      </m:oMath>
      <w:r w:rsidRPr="003565DD">
        <w:rPr>
          <w:color w:val="000000" w:themeColor="text1"/>
        </w:rPr>
        <w:t xml:space="preserve"> otherwise. </w:t>
      </w:r>
      <w:r w:rsidRPr="003565DD">
        <w:rPr>
          <w:color w:val="000000" w:themeColor="text1"/>
        </w:rPr>
        <w:lastRenderedPageBreak/>
        <w:t xml:space="preserve">Notice </w:t>
      </w:r>
      <m:oMath>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AB</m:t>
            </m:r>
          </m:sub>
        </m:sSub>
        <m:r>
          <w:rPr>
            <w:rFonts w:ascii="Cambria Math" w:hAnsi="Cambria Math"/>
            <w:color w:val="000000" w:themeColor="text1"/>
          </w:rPr>
          <m:t>= 0</m:t>
        </m:r>
      </m:oMath>
      <w:r w:rsidRPr="003565DD">
        <w:rPr>
          <w:color w:val="000000" w:themeColor="text1"/>
        </w:rPr>
        <w:t xml:space="preserve">either when </w:t>
      </w:r>
      <w:r w:rsidR="009F3ADC">
        <w:rPr>
          <w:i/>
          <w:iCs/>
          <w:color w:val="000000" w:themeColor="text1"/>
        </w:rPr>
        <w:t>B</w:t>
      </w:r>
      <w:r w:rsidRPr="003565DD">
        <w:rPr>
          <w:color w:val="000000" w:themeColor="text1"/>
        </w:rPr>
        <w:t xml:space="preserve"> beats </w:t>
      </w:r>
      <w:r w:rsidR="009F3ADC">
        <w:rPr>
          <w:i/>
          <w:iCs/>
          <w:color w:val="000000" w:themeColor="text1"/>
        </w:rPr>
        <w:t>A</w:t>
      </w:r>
      <w:r w:rsidRPr="003565DD">
        <w:rPr>
          <w:color w:val="000000" w:themeColor="text1"/>
        </w:rPr>
        <w:t xml:space="preserve"> or when the </w:t>
      </w:r>
      <w:r w:rsidR="005740BC">
        <w:rPr>
          <w:color w:val="000000" w:themeColor="text1"/>
        </w:rPr>
        <w:t>artefacts</w:t>
      </w:r>
      <w:r w:rsidRPr="003565DD">
        <w:rPr>
          <w:color w:val="000000" w:themeColor="text1"/>
        </w:rPr>
        <w:t xml:space="preserve"> </w:t>
      </w:r>
      <w:r w:rsidR="005740BC">
        <w:rPr>
          <w:i/>
          <w:iCs/>
          <w:color w:val="000000" w:themeColor="text1"/>
        </w:rPr>
        <w:t>A</w:t>
      </w:r>
      <w:r w:rsidRPr="003565DD">
        <w:rPr>
          <w:color w:val="000000" w:themeColor="text1"/>
        </w:rPr>
        <w:t xml:space="preserve"> and </w:t>
      </w:r>
      <w:r w:rsidRPr="005740BC">
        <w:rPr>
          <w:i/>
          <w:iCs/>
          <w:color w:val="000000" w:themeColor="text1"/>
        </w:rPr>
        <w:t>B</w:t>
      </w:r>
      <w:r w:rsidRPr="003565DD">
        <w:rPr>
          <w:color w:val="000000" w:themeColor="text1"/>
        </w:rPr>
        <w:t xml:space="preserve"> are not compared. We determine the raw score, </w:t>
      </w: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A</m:t>
            </m:r>
          </m:sub>
        </m:sSub>
      </m:oMath>
      <w:r w:rsidRPr="003565DD">
        <w:rPr>
          <w:color w:val="000000" w:themeColor="text1"/>
        </w:rPr>
        <w:t xml:space="preserve">, as the number of comparisons won by </w:t>
      </w:r>
      <w:r w:rsidR="005740BC">
        <w:rPr>
          <w:i/>
          <w:iCs/>
          <w:color w:val="000000" w:themeColor="text1"/>
        </w:rPr>
        <w:t>A</w:t>
      </w:r>
      <w:r w:rsidRPr="003565DD">
        <w:rPr>
          <w:color w:val="000000" w:themeColor="text1"/>
        </w:rPr>
        <w:t>:</w:t>
      </w:r>
      <w:r w:rsidR="00201A20">
        <w:rPr>
          <w:color w:val="000000" w:themeColor="text1"/>
        </w:rPr>
        <w:br/>
      </w:r>
      <m:oMathPara>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A</m:t>
              </m:r>
            </m:sub>
          </m:sSub>
          <m:r>
            <w:rPr>
              <w:rFonts w:ascii="Cambria Math" w:hAnsi="Cambria Math"/>
              <w:color w:val="000000" w:themeColor="text1"/>
            </w:rPr>
            <m:t xml:space="preserve">= </m:t>
          </m:r>
          <m:nary>
            <m:naryPr>
              <m:chr m:val="∑"/>
              <m:limLoc m:val="undOvr"/>
              <m:ctrlPr>
                <w:rPr>
                  <w:rFonts w:ascii="Cambria Math" w:hAnsi="Cambria Math"/>
                  <w:i/>
                  <w:color w:val="000000" w:themeColor="text1"/>
                </w:rPr>
              </m:ctrlPr>
            </m:naryPr>
            <m:sub>
              <m:r>
                <w:rPr>
                  <w:rFonts w:ascii="Cambria Math" w:hAnsi="Cambria Math"/>
                  <w:color w:val="000000" w:themeColor="text1"/>
                </w:rPr>
                <m:t>i</m:t>
              </m:r>
            </m:sub>
            <m:sup>
              <m:r>
                <w:rPr>
                  <w:rFonts w:ascii="Cambria Math" w:hAnsi="Cambria Math"/>
                  <w:color w:val="000000" w:themeColor="text1"/>
                </w:rPr>
                <m:t>M</m:t>
              </m:r>
            </m:sup>
            <m:e>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Ai</m:t>
                  </m:r>
                </m:sub>
              </m:sSub>
            </m:e>
          </m:nary>
        </m:oMath>
      </m:oMathPara>
    </w:p>
    <w:p w14:paraId="0A2C5BEB" w14:textId="78AD010A" w:rsidR="003565DD" w:rsidRDefault="003565DD" w:rsidP="00485B53">
      <w:pPr>
        <w:ind w:firstLine="0"/>
        <w:rPr>
          <w:color w:val="000000" w:themeColor="text1"/>
        </w:rPr>
      </w:pPr>
      <w:r w:rsidRPr="003565DD">
        <w:rPr>
          <w:color w:val="000000" w:themeColor="text1"/>
        </w:rPr>
        <w:t xml:space="preserve">This raw score is, in itself, an estimate for </w:t>
      </w:r>
      <w:r w:rsidR="00005F92">
        <w:rPr>
          <w:color w:val="000000" w:themeColor="text1"/>
        </w:rPr>
        <w:t>each artefact</w:t>
      </w:r>
      <w:r w:rsidRPr="003565DD">
        <w:rPr>
          <w:color w:val="000000" w:themeColor="text1"/>
        </w:rPr>
        <w:t xml:space="preserve">. However, the raw score is not sensitive to the comparison set for each </w:t>
      </w:r>
      <w:r w:rsidR="00D51D6F">
        <w:rPr>
          <w:color w:val="000000" w:themeColor="text1"/>
        </w:rPr>
        <w:t>artefact</w:t>
      </w:r>
      <w:r w:rsidRPr="003565DD">
        <w:rPr>
          <w:color w:val="000000" w:themeColor="text1"/>
        </w:rPr>
        <w:t xml:space="preserve">. It is rarely possible to compare each </w:t>
      </w:r>
      <w:r w:rsidR="00005F92">
        <w:rPr>
          <w:color w:val="000000" w:themeColor="text1"/>
        </w:rPr>
        <w:t>artefact</w:t>
      </w:r>
      <w:r w:rsidRPr="003565DD">
        <w:rPr>
          <w:color w:val="000000" w:themeColor="text1"/>
        </w:rPr>
        <w:t xml:space="preserve"> with every other. A</w:t>
      </w:r>
      <w:r w:rsidR="00005F92">
        <w:rPr>
          <w:color w:val="000000" w:themeColor="text1"/>
        </w:rPr>
        <w:t>n artefact with a low volume of the given construct</w:t>
      </w:r>
      <w:r w:rsidRPr="003565DD">
        <w:rPr>
          <w:color w:val="000000" w:themeColor="text1"/>
        </w:rPr>
        <w:t xml:space="preserve"> could receive a high raw score by being compared only with other </w:t>
      </w:r>
      <w:r w:rsidR="00005F92">
        <w:rPr>
          <w:color w:val="000000" w:themeColor="text1"/>
        </w:rPr>
        <w:t>‘low scoring’</w:t>
      </w:r>
      <w:r w:rsidR="00485B53">
        <w:rPr>
          <w:color w:val="000000" w:themeColor="text1"/>
        </w:rPr>
        <w:t xml:space="preserve"> artefacts</w:t>
      </w:r>
      <w:r w:rsidR="00485B53">
        <w:rPr>
          <w:rStyle w:val="FootnoteReference"/>
          <w:color w:val="000000" w:themeColor="text1"/>
        </w:rPr>
        <w:footnoteReference w:id="5"/>
      </w:r>
      <w:r w:rsidR="00485B53">
        <w:rPr>
          <w:color w:val="000000" w:themeColor="text1"/>
        </w:rPr>
        <w:t xml:space="preserve">. </w:t>
      </w:r>
      <w:r w:rsidRPr="003565DD">
        <w:rPr>
          <w:color w:val="000000" w:themeColor="text1"/>
        </w:rPr>
        <w:t xml:space="preserve">With this in mind, we want to generate a more nuanced estimate for each </w:t>
      </w:r>
      <w:r w:rsidR="00485B53">
        <w:rPr>
          <w:color w:val="000000" w:themeColor="text1"/>
        </w:rPr>
        <w:t>artefact</w:t>
      </w:r>
      <w:r w:rsidRPr="003565DD">
        <w:rPr>
          <w:color w:val="000000" w:themeColor="text1"/>
        </w:rPr>
        <w:t xml:space="preserve">. </w:t>
      </w:r>
    </w:p>
    <w:p w14:paraId="6302C720" w14:textId="77777777" w:rsidR="00485B53" w:rsidRPr="003565DD" w:rsidRDefault="00485B53" w:rsidP="00485B53">
      <w:pPr>
        <w:ind w:firstLine="0"/>
        <w:rPr>
          <w:color w:val="000000" w:themeColor="text1"/>
        </w:rPr>
      </w:pPr>
    </w:p>
    <w:p w14:paraId="799BD714" w14:textId="3CFB3CDA" w:rsidR="005E0AA1" w:rsidRPr="005E0AA1" w:rsidRDefault="003565DD" w:rsidP="005E0AA1">
      <w:pPr>
        <w:ind w:firstLine="0"/>
        <w:rPr>
          <w:color w:val="000000" w:themeColor="text1"/>
        </w:rPr>
      </w:pPr>
      <w:r w:rsidRPr="003565DD">
        <w:rPr>
          <w:color w:val="000000" w:themeColor="text1"/>
        </w:rPr>
        <w:t xml:space="preserve">To this end, we estimate the raw scores by replacing the binary values from </w:t>
      </w:r>
      <m:oMath>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AB</m:t>
            </m:r>
          </m:sub>
        </m:sSub>
      </m:oMath>
      <w:r w:rsidR="004B5903">
        <w:rPr>
          <w:color w:val="000000" w:themeColor="text1"/>
        </w:rPr>
        <w:t xml:space="preserve"> </w:t>
      </w:r>
      <w:r w:rsidRPr="003565DD">
        <w:rPr>
          <w:color w:val="000000" w:themeColor="text1"/>
        </w:rPr>
        <w:t xml:space="preserve">with the probability, </w:t>
      </w:r>
      <m:oMath>
        <m:r>
          <w:rPr>
            <w:rFonts w:ascii="Cambria Math" w:hAnsi="Cambria Math"/>
            <w:color w:val="000000" w:themeColor="text1"/>
          </w:rPr>
          <m:t>P(A&gt;B).</m:t>
        </m:r>
      </m:oMath>
      <w:r w:rsidRPr="003565DD">
        <w:rPr>
          <w:color w:val="000000" w:themeColor="text1"/>
        </w:rPr>
        <w:t xml:space="preserve"> This gives a new estimate,</w:t>
      </w:r>
      <w:r w:rsidR="005E0AA1">
        <w:rPr>
          <w:color w:val="000000" w:themeColor="text1"/>
        </w:rPr>
        <w:br/>
      </w:r>
      <m:oMathPara>
        <m:oMath>
          <m:r>
            <w:rPr>
              <w:rFonts w:ascii="Cambria Math" w:hAnsi="Cambria Math"/>
              <w:color w:val="000000" w:themeColor="text1"/>
            </w:rPr>
            <m:t>E(</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A</m:t>
              </m:r>
            </m:sub>
          </m:sSub>
          <m:r>
            <w:rPr>
              <w:rFonts w:ascii="Cambria Math" w:hAnsi="Cambria Math"/>
              <w:color w:val="000000" w:themeColor="text1"/>
            </w:rPr>
            <m:t xml:space="preserve">)= </m:t>
          </m:r>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M</m:t>
              </m:r>
            </m:sup>
            <m:e>
              <m:d>
                <m:dPr>
                  <m:begChr m:val="["/>
                  <m:endChr m:val="]"/>
                  <m:ctrlPr>
                    <w:rPr>
                      <w:rFonts w:ascii="Cambria Math" w:hAnsi="Cambria Math"/>
                      <w:i/>
                      <w:color w:val="000000" w:themeColor="text1"/>
                    </w:rPr>
                  </m:ctrlPr>
                </m:dPr>
                <m:e>
                  <m:f>
                    <m:fPr>
                      <m:ctrlPr>
                        <w:rPr>
                          <w:rFonts w:ascii="Cambria Math" w:hAnsi="Cambria Math"/>
                          <w:i/>
                          <w:color w:val="000000" w:themeColor="text1"/>
                        </w:rPr>
                      </m:ctrlPr>
                    </m:fPr>
                    <m:num>
                      <m:sSup>
                        <m:sSupPr>
                          <m:ctrlPr>
                            <w:rPr>
                              <w:rFonts w:ascii="Cambria Math" w:hAnsi="Cambria Math"/>
                              <w:i/>
                              <w:color w:val="000000" w:themeColor="text1"/>
                            </w:rPr>
                          </m:ctrlPr>
                        </m:sSupPr>
                        <m:e>
                          <m:r>
                            <w:rPr>
                              <w:rFonts w:ascii="Cambria Math" w:hAnsi="Cambria Math"/>
                              <w:color w:val="000000" w:themeColor="text1"/>
                            </w:rPr>
                            <m:t>e</m:t>
                          </m:r>
                        </m:e>
                        <m:sup>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A</m:t>
                              </m:r>
                            </m:sub>
                          </m:sSub>
                          <m:r>
                            <m:rPr>
                              <m:sty m:val="p"/>
                            </m:rP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i</m:t>
                              </m:r>
                            </m:sub>
                          </m:sSub>
                          <m:r>
                            <m:rPr>
                              <m:sty m:val="p"/>
                            </m:rPr>
                            <w:rPr>
                              <w:rFonts w:ascii="Cambria Math" w:hAnsi="Cambria Math"/>
                              <w:color w:val="000000" w:themeColor="text1"/>
                            </w:rPr>
                            <m:t xml:space="preserve">)  </m:t>
                          </m:r>
                        </m:sup>
                      </m:sSup>
                    </m:num>
                    <m:den>
                      <m:r>
                        <w:rPr>
                          <w:rFonts w:ascii="Cambria Math" w:hAnsi="Cambria Math"/>
                          <w:color w:val="000000" w:themeColor="text1"/>
                        </w:rPr>
                        <m:t>1+</m:t>
                      </m:r>
                      <m:sSup>
                        <m:sSupPr>
                          <m:ctrlPr>
                            <w:rPr>
                              <w:rFonts w:ascii="Cambria Math" w:hAnsi="Cambria Math"/>
                              <w:i/>
                              <w:color w:val="000000" w:themeColor="text1"/>
                            </w:rPr>
                          </m:ctrlPr>
                        </m:sSupPr>
                        <m:e>
                          <m:r>
                            <w:rPr>
                              <w:rFonts w:ascii="Cambria Math" w:hAnsi="Cambria Math"/>
                              <w:color w:val="000000" w:themeColor="text1"/>
                            </w:rPr>
                            <m:t>e</m:t>
                          </m:r>
                        </m:e>
                        <m:sup>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A</m:t>
                              </m:r>
                            </m:sub>
                          </m:sSub>
                          <m:r>
                            <m:rPr>
                              <m:sty m:val="p"/>
                            </m:rPr>
                            <w:rPr>
                              <w:rFonts w:ascii="Cambria Math" w:hAnsi="Cambria Math"/>
                              <w:color w:val="000000" w:themeColor="text1"/>
                            </w:rPr>
                            <m:t xml:space="preserve"> </m:t>
                          </m:r>
                          <m:r>
                            <m:rPr>
                              <m:sty m:val="p"/>
                            </m:rPr>
                            <w:rPr>
                              <w:rFonts w:asci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i</m:t>
                              </m:r>
                            </m:sub>
                          </m:sSub>
                          <m:r>
                            <m:rPr>
                              <m:sty m:val="p"/>
                            </m:rPr>
                            <w:rPr>
                              <w:rFonts w:ascii="Cambria Math" w:hAnsi="Cambria Math"/>
                              <w:color w:val="000000" w:themeColor="text1"/>
                            </w:rPr>
                            <m:t xml:space="preserve"> </m:t>
                          </m:r>
                          <m:r>
                            <m:rPr>
                              <m:sty m:val="p"/>
                            </m:rPr>
                            <w:rPr>
                              <w:rFonts w:ascii="Cambria Math"/>
                              <w:color w:val="000000" w:themeColor="text1"/>
                            </w:rPr>
                            <m:t>)</m:t>
                          </m:r>
                        </m:sup>
                      </m:sSup>
                    </m:den>
                  </m:f>
                </m:e>
              </m:d>
            </m:e>
          </m:nary>
          <m:r>
            <w:rPr>
              <w:rFonts w:ascii="Cambria Math" w:hAnsi="Cambria Math"/>
              <w:color w:val="000000" w:themeColor="text1"/>
            </w:rPr>
            <m:t>.</m:t>
          </m:r>
        </m:oMath>
      </m:oMathPara>
    </w:p>
    <w:p w14:paraId="33C34DE3" w14:textId="2D2511F5" w:rsidR="003565DD" w:rsidRPr="003565DD" w:rsidRDefault="003565DD" w:rsidP="003565DD">
      <w:pPr>
        <w:ind w:firstLine="0"/>
        <w:rPr>
          <w:color w:val="000000" w:themeColor="text1"/>
        </w:rPr>
      </w:pPr>
      <w:r w:rsidRPr="003565DD">
        <w:rPr>
          <w:color w:val="000000" w:themeColor="text1"/>
        </w:rPr>
        <w:t xml:space="preserve">We have now returned to an earlier problem, where </w:t>
      </w:r>
      <m:oMath>
        <m:r>
          <w:rPr>
            <w:rFonts w:ascii="Cambria Math" w:hAnsi="Cambria Math"/>
            <w:color w:val="000000" w:themeColor="text1"/>
          </w:rPr>
          <m:t>E(</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A</m:t>
            </m:r>
          </m:sub>
        </m:sSub>
        <m:r>
          <w:rPr>
            <w:rFonts w:ascii="Cambria Math" w:hAnsi="Cambria Math"/>
            <w:color w:val="000000" w:themeColor="text1"/>
          </w:rPr>
          <m:t>)</m:t>
        </m:r>
      </m:oMath>
      <w:r w:rsidRPr="003565DD">
        <w:rPr>
          <w:color w:val="000000" w:themeColor="text1"/>
        </w:rPr>
        <w:t xml:space="preserve"> is a function of the </w:t>
      </w: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i</m:t>
            </m:r>
          </m:sub>
        </m:sSub>
      </m:oMath>
      <w:r w:rsidRPr="003565DD">
        <w:rPr>
          <w:color w:val="000000" w:themeColor="text1"/>
        </w:rPr>
        <w:t xml:space="preserve">, the very values we are eventually attempting to estimate. However, we now have all the tools in place to determine an iterative expression for the quality of </w:t>
      </w: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i</m:t>
            </m:r>
          </m:sub>
        </m:sSub>
      </m:oMath>
      <w:r w:rsidRPr="003565DD">
        <w:rPr>
          <w:color w:val="000000" w:themeColor="text1"/>
        </w:rPr>
        <w:t xml:space="preserve"> using the Newton-Raphson method as follows: </w:t>
      </w:r>
    </w:p>
    <w:p w14:paraId="7328FC57" w14:textId="3FA11589" w:rsidR="00112825" w:rsidRPr="00F43CEB" w:rsidRDefault="00B74E63" w:rsidP="00610AF2">
      <w:pPr>
        <w:ind w:firstLine="0"/>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 xml:space="preserve">A </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 xml:space="preserve">A </m:t>
              </m:r>
            </m:sub>
          </m:sSub>
          <m:r>
            <w:rPr>
              <w:rFonts w:ascii="Cambria Math" w:hAnsi="Cambria Math"/>
              <w:color w:val="000000" w:themeColor="text1"/>
            </w:rPr>
            <m:t>+</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A</m:t>
                  </m:r>
                </m:sub>
              </m:sSub>
              <m:r>
                <w:rPr>
                  <w:rFonts w:ascii="Cambria Math" w:hAnsi="Cambria Math"/>
                  <w:color w:val="000000" w:themeColor="text1"/>
                </w:rPr>
                <m:t>-E(</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A</m:t>
                  </m:r>
                </m:sub>
              </m:sSub>
              <m:r>
                <w:rPr>
                  <w:rFonts w:ascii="Cambria Math" w:hAnsi="Cambria Math"/>
                  <w:color w:val="000000" w:themeColor="text1"/>
                </w:rPr>
                <m:t>)</m:t>
              </m:r>
            </m:num>
            <m:den>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M</m:t>
                  </m:r>
                </m:sup>
                <m:e>
                  <m:r>
                    <m:rPr>
                      <m:sty m:val="p"/>
                    </m:rPr>
                    <w:rPr>
                      <w:rFonts w:ascii="Cambria Math" w:hAnsi="Cambria Math"/>
                      <w:color w:val="000000" w:themeColor="text1"/>
                    </w:rPr>
                    <m:t>[P(A&gt;i)][1-P(A&gt;i)]</m:t>
                  </m:r>
                </m:e>
              </m:nary>
            </m:den>
          </m:f>
          <m:r>
            <w:rPr>
              <w:rFonts w:ascii="Cambria Math" w:hAnsi="Cambria Math"/>
              <w:color w:val="000000" w:themeColor="text1"/>
            </w:rPr>
            <m:t>.</m:t>
          </m:r>
        </m:oMath>
      </m:oMathPara>
    </w:p>
    <w:p w14:paraId="726E7FF9" w14:textId="0A1892EB" w:rsidR="00954C47" w:rsidRDefault="00D51D6F" w:rsidP="002805C9">
      <w:pPr>
        <w:ind w:firstLine="0"/>
        <w:rPr>
          <w:color w:val="000000" w:themeColor="text1"/>
        </w:rPr>
      </w:pPr>
      <w:r>
        <w:rPr>
          <w:color w:val="000000" w:themeColor="text1"/>
        </w:rPr>
        <w:t>With</w:t>
      </w:r>
      <w:r w:rsidR="003565DD" w:rsidRPr="003565DD">
        <w:rPr>
          <w:color w:val="000000" w:themeColor="text1"/>
        </w:rPr>
        <w:t xml:space="preserve"> each iteration, we improve the estimate for each </w:t>
      </w:r>
      <w:r>
        <w:rPr>
          <w:color w:val="000000" w:themeColor="text1"/>
        </w:rPr>
        <w:t>artefact</w:t>
      </w:r>
      <w:r w:rsidR="003565DD" w:rsidRPr="003565DD">
        <w:rPr>
          <w:color w:val="000000" w:themeColor="text1"/>
        </w:rPr>
        <w:t xml:space="preserve"> based on the most recent </w:t>
      </w: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 xml:space="preserve">i </m:t>
            </m:r>
          </m:sub>
        </m:sSub>
      </m:oMath>
      <w:r w:rsidR="003565DD" w:rsidRPr="003565DD">
        <w:rPr>
          <w:color w:val="000000" w:themeColor="text1"/>
        </w:rPr>
        <w:t xml:space="preserve"> for each script. All that remains is to determine an initial state for the iterative process. For this, we </w:t>
      </w:r>
      <w:r w:rsidR="003565DD" w:rsidRPr="003565DD">
        <w:rPr>
          <w:color w:val="000000" w:themeColor="text1"/>
        </w:rPr>
        <w:lastRenderedPageBreak/>
        <w:t xml:space="preserve">have a ready-made set of candidates in the raw scores, </w:t>
      </w: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 xml:space="preserve">i </m:t>
            </m:r>
          </m:sub>
        </m:sSub>
      </m:oMath>
      <w:r w:rsidR="003565DD" w:rsidRPr="003565DD">
        <w:rPr>
          <w:color w:val="000000" w:themeColor="text1"/>
        </w:rPr>
        <w:t>. In this way, write</w:t>
      </w:r>
      <w:r w:rsidR="00FE4EBB">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 xml:space="preserve">i </m:t>
            </m:r>
          </m:sub>
        </m:sSub>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v</m:t>
            </m:r>
          </m:e>
          <m:sub>
            <m:r>
              <w:rPr>
                <w:rFonts w:ascii="Cambria Math" w:hAnsi="Cambria Math"/>
                <w:color w:val="000000" w:themeColor="text1"/>
              </w:rPr>
              <m:t>i</m:t>
            </m:r>
          </m:sub>
          <m:sup>
            <m:r>
              <w:rPr>
                <w:rFonts w:ascii="Cambria Math" w:hAnsi="Cambria Math"/>
                <w:color w:val="000000" w:themeColor="text1"/>
              </w:rPr>
              <m:t>0</m:t>
            </m:r>
          </m:sup>
        </m:sSubSup>
      </m:oMath>
      <w:r w:rsidR="00325158">
        <w:rPr>
          <w:color w:val="000000" w:themeColor="text1"/>
        </w:rPr>
        <w:t xml:space="preserve">, </w:t>
      </w:r>
      <w:r w:rsidR="003565DD" w:rsidRPr="003565DD">
        <w:rPr>
          <w:color w:val="000000" w:themeColor="text1"/>
        </w:rPr>
        <w:t>where the superscript indicates the number of iterations of the Newton-Raphson method used. Notice tha</w:t>
      </w:r>
      <w:r w:rsidR="00325158">
        <w:rPr>
          <w:color w:val="000000" w:themeColor="text1"/>
        </w:rPr>
        <w:t xml:space="preserve">t </w:t>
      </w:r>
      <m:oMath>
        <m:sSubSup>
          <m:sSubSupPr>
            <m:ctrlPr>
              <w:rPr>
                <w:rFonts w:ascii="Cambria Math" w:hAnsi="Cambria Math"/>
                <w:i/>
                <w:color w:val="000000" w:themeColor="text1"/>
              </w:rPr>
            </m:ctrlPr>
          </m:sSubSupPr>
          <m:e>
            <m:r>
              <w:rPr>
                <w:rFonts w:ascii="Cambria Math" w:hAnsi="Cambria Math"/>
                <w:color w:val="000000" w:themeColor="text1"/>
              </w:rPr>
              <m:t>v</m:t>
            </m:r>
          </m:e>
          <m:sub>
            <m:r>
              <w:rPr>
                <w:rFonts w:ascii="Cambria Math" w:hAnsi="Cambria Math"/>
                <w:color w:val="000000" w:themeColor="text1"/>
              </w:rPr>
              <m:t>i</m:t>
            </m:r>
          </m:sub>
          <m:sup>
            <m:r>
              <w:rPr>
                <w:rFonts w:ascii="Cambria Math" w:hAnsi="Cambria Math"/>
                <w:color w:val="000000" w:themeColor="text1"/>
              </w:rPr>
              <m:t>k</m:t>
            </m:r>
          </m:sup>
        </m:sSubSup>
      </m:oMath>
      <w:r w:rsidR="003565DD" w:rsidRPr="003565DD">
        <w:rPr>
          <w:color w:val="000000" w:themeColor="text1"/>
        </w:rPr>
        <w:t xml:space="preserve">, the current estimate </w:t>
      </w:r>
      <w:r w:rsidR="001A5DA2">
        <w:rPr>
          <w:color w:val="000000" w:themeColor="text1"/>
        </w:rPr>
        <w:t xml:space="preserve">for artefact </w:t>
      </w:r>
      <w:proofErr w:type="spellStart"/>
      <w:r w:rsidR="004847FB">
        <w:rPr>
          <w:i/>
          <w:iCs/>
          <w:color w:val="000000" w:themeColor="text1"/>
        </w:rPr>
        <w:t>i</w:t>
      </w:r>
      <w:proofErr w:type="spellEnd"/>
      <w:r w:rsidR="003565DD" w:rsidRPr="003565DD">
        <w:rPr>
          <w:color w:val="000000" w:themeColor="text1"/>
        </w:rPr>
        <w:t xml:space="preserve"> at the </w:t>
      </w:r>
      <w:r w:rsidR="004847FB">
        <w:rPr>
          <w:i/>
          <w:iCs/>
          <w:color w:val="000000" w:themeColor="text1"/>
        </w:rPr>
        <w:t>k</w:t>
      </w:r>
      <w:r w:rsidR="004847FB">
        <w:rPr>
          <w:i/>
          <w:iCs/>
          <w:color w:val="000000" w:themeColor="text1"/>
          <w:vertAlign w:val="superscript"/>
        </w:rPr>
        <w:t>th</w:t>
      </w:r>
      <w:r w:rsidR="004847FB">
        <w:rPr>
          <w:i/>
          <w:iCs/>
          <w:color w:val="000000" w:themeColor="text1"/>
        </w:rPr>
        <w:t xml:space="preserve"> </w:t>
      </w:r>
      <w:r w:rsidR="003565DD" w:rsidRPr="003565DD">
        <w:rPr>
          <w:color w:val="000000" w:themeColor="text1"/>
        </w:rPr>
        <w:t xml:space="preserve">iteration, is based on the </w:t>
      </w:r>
      <m:oMath>
        <m:sSubSup>
          <m:sSubSupPr>
            <m:ctrlPr>
              <w:rPr>
                <w:rFonts w:ascii="Cambria Math" w:hAnsi="Cambria Math"/>
                <w:i/>
                <w:color w:val="000000" w:themeColor="text1"/>
              </w:rPr>
            </m:ctrlPr>
          </m:sSubSupPr>
          <m:e>
            <m:r>
              <w:rPr>
                <w:rFonts w:ascii="Cambria Math" w:hAnsi="Cambria Math"/>
                <w:color w:val="000000" w:themeColor="text1"/>
              </w:rPr>
              <m:t>v</m:t>
            </m:r>
          </m:e>
          <m:sub>
            <m:r>
              <w:rPr>
                <w:rFonts w:ascii="Cambria Math" w:hAnsi="Cambria Math"/>
                <w:color w:val="000000" w:themeColor="text1"/>
              </w:rPr>
              <m:t>i</m:t>
            </m:r>
          </m:sub>
          <m:sup>
            <m:r>
              <w:rPr>
                <w:rFonts w:ascii="Cambria Math" w:hAnsi="Cambria Math"/>
                <w:color w:val="000000" w:themeColor="text1"/>
              </w:rPr>
              <m:t>k</m:t>
            </m:r>
          </m:sup>
        </m:sSubSup>
      </m:oMath>
      <w:r w:rsidR="004E2523">
        <w:rPr>
          <w:color w:val="000000" w:themeColor="text1"/>
        </w:rPr>
        <w:t xml:space="preserve"> </w:t>
      </w:r>
      <w:r w:rsidR="003565DD" w:rsidRPr="003565DD">
        <w:rPr>
          <w:color w:val="000000" w:themeColor="text1"/>
        </w:rPr>
        <w:t xml:space="preserve">for </w:t>
      </w:r>
      <m:oMath>
        <m:r>
          <w:rPr>
            <w:rFonts w:ascii="Cambria Math" w:hAnsi="Cambria Math"/>
            <w:color w:val="000000" w:themeColor="text1"/>
          </w:rPr>
          <m:t>j &lt; i</m:t>
        </m:r>
      </m:oMath>
      <w:r w:rsidR="003565DD" w:rsidRPr="003565DD">
        <w:rPr>
          <w:color w:val="000000" w:themeColor="text1"/>
        </w:rPr>
        <w:t xml:space="preserve"> and </w:t>
      </w:r>
      <m:oMath>
        <m:sSubSup>
          <m:sSubSupPr>
            <m:ctrlPr>
              <w:rPr>
                <w:rFonts w:ascii="Cambria Math" w:hAnsi="Cambria Math" w:cs="Cambria Math"/>
                <w:i/>
                <w:color w:val="000000" w:themeColor="text1"/>
              </w:rPr>
            </m:ctrlPr>
          </m:sSubSupPr>
          <m:e>
            <m:r>
              <w:rPr>
                <w:rFonts w:ascii="Cambria Math" w:hAnsi="Cambria Math" w:cs="Cambria Math"/>
                <w:color w:val="000000" w:themeColor="text1"/>
              </w:rPr>
              <m:t>v</m:t>
            </m:r>
          </m:e>
          <m:sub>
            <m:r>
              <w:rPr>
                <w:rFonts w:ascii="Cambria Math" w:hAnsi="Cambria Math" w:cs="Cambria Math"/>
                <w:color w:val="000000" w:themeColor="text1"/>
              </w:rPr>
              <m:t>j</m:t>
            </m:r>
          </m:sub>
          <m:sup>
            <m:r>
              <w:rPr>
                <w:rFonts w:ascii="Cambria Math" w:hAnsi="Cambria Math" w:cs="Cambria Math"/>
                <w:color w:val="000000" w:themeColor="text1"/>
              </w:rPr>
              <m:t>k-1</m:t>
            </m:r>
          </m:sup>
        </m:sSubSup>
      </m:oMath>
      <w:r w:rsidR="003565DD" w:rsidRPr="003565DD">
        <w:rPr>
          <w:color w:val="000000" w:themeColor="text1"/>
        </w:rPr>
        <w:t xml:space="preserve"> where </w:t>
      </w:r>
      <m:oMath>
        <m:r>
          <w:rPr>
            <w:rFonts w:ascii="Cambria Math" w:hAnsi="Cambria Math"/>
            <w:color w:val="000000" w:themeColor="text1"/>
          </w:rPr>
          <m:t>j ≥i</m:t>
        </m:r>
      </m:oMath>
      <w:r w:rsidR="003565DD" w:rsidRPr="003565DD">
        <w:rPr>
          <w:color w:val="000000" w:themeColor="text1"/>
        </w:rPr>
        <w:t xml:space="preserve">. This process generates an increasingly accurate score for each </w:t>
      </w:r>
      <w:r w:rsidR="00245B0E">
        <w:rPr>
          <w:color w:val="000000" w:themeColor="text1"/>
        </w:rPr>
        <w:t>artefact</w:t>
      </w:r>
      <w:r w:rsidR="003565DD" w:rsidRPr="003565DD">
        <w:rPr>
          <w:color w:val="000000" w:themeColor="text1"/>
        </w:rPr>
        <w:t xml:space="preserve"> at each iteration, and </w:t>
      </w:r>
      <w:r w:rsidR="00245B0E">
        <w:rPr>
          <w:color w:val="000000" w:themeColor="text1"/>
        </w:rPr>
        <w:t>likely</w:t>
      </w:r>
      <w:r w:rsidR="003565DD" w:rsidRPr="003565DD">
        <w:rPr>
          <w:color w:val="000000" w:themeColor="text1"/>
        </w:rPr>
        <w:t xml:space="preserve"> </w:t>
      </w:r>
      <w:proofErr w:type="spellStart"/>
      <w:r w:rsidR="003565DD" w:rsidRPr="003565DD">
        <w:rPr>
          <w:color w:val="000000" w:themeColor="text1"/>
        </w:rPr>
        <w:t>stabilises</w:t>
      </w:r>
      <w:proofErr w:type="spellEnd"/>
      <w:r w:rsidR="003565DD" w:rsidRPr="003565DD">
        <w:rPr>
          <w:color w:val="000000" w:themeColor="text1"/>
        </w:rPr>
        <w:t xml:space="preserve"> after approximately </w:t>
      </w:r>
      <m:oMath>
        <m:r>
          <w:rPr>
            <w:rFonts w:ascii="Cambria Math" w:hAnsi="Cambria Math"/>
            <w:color w:val="000000" w:themeColor="text1"/>
          </w:rPr>
          <m:t>k=3</m:t>
        </m:r>
      </m:oMath>
      <w:r w:rsidR="003565DD" w:rsidRPr="003565DD">
        <w:rPr>
          <w:color w:val="000000" w:themeColor="text1"/>
        </w:rPr>
        <w:t xml:space="preserve"> iterations </w:t>
      </w:r>
      <w:r w:rsidR="00750E22">
        <w:rPr>
          <w:color w:val="000000" w:themeColor="text1"/>
        </w:rPr>
        <w:fldChar w:fldCharType="begin" w:fldLock="1"/>
      </w:r>
      <w:r w:rsidR="00B70F8B">
        <w:rPr>
          <w:color w:val="000000" w:themeColor="text1"/>
        </w:rPr>
        <w:instrText>ADDIN CSL_CITATION {"citationItems":[{"id":"ITEM-1","itemData":{"DOI":"10.1007/s10798-011-9189-x","ISSN":"09577572","abstract":"Historically speaking, students were judged long before they were marked. The tradition of marking, or scoring, pieces of work students offer for assessment is little more than two centuries old, and was introduced mainly to cope with specific problems arising from the growth in the numbers graduating from universities as the industrial revolution progressed. This paper describes the principles behind the method of Comparative Judgement, and in particular Adaptive Comparative Judgement, a technique borrowed from psychophysics which is able to generate extremely reliable results for educational assessment, and which is based on the kind of holistic evaluation that we assume was the basis for judgement in pre-marking days, and that the users of assessment results expect our assessment schemes to capture. © 2011 Springer Science+Business Media B.V.","author":[{"dropping-particle":"","family":"Pollitt","given":"Alastair","non-dropping-particle":"","parse-names":false,"suffix":""}],"container-title":"International Journal of Technology and Design Education","id":"ITEM-1","issue":"2","issued":{"date-parts":[["2012"]]},"page":"157-170","title":"Comparative judgement for assessment","type":"article-journal","volume":"22"},"uris":["http://www.mendeley.com/documents/?uuid=930067d3-294a-4aa6-8bde-71dbb4db2ac5"]}],"mendeley":{"formattedCitation":"(Pollitt, 2012)","plainTextFormattedCitation":"(Pollitt, 2012)","previouslyFormattedCitation":"(Pollitt, 2012)"},"properties":{"noteIndex":0},"schema":"https://github.com/citation-style-language/schema/raw/master/csl-citation.json"}</w:instrText>
      </w:r>
      <w:r w:rsidR="00750E22">
        <w:rPr>
          <w:color w:val="000000" w:themeColor="text1"/>
        </w:rPr>
        <w:fldChar w:fldCharType="separate"/>
      </w:r>
      <w:r w:rsidR="00750E22" w:rsidRPr="00750E22">
        <w:rPr>
          <w:noProof/>
          <w:color w:val="000000" w:themeColor="text1"/>
        </w:rPr>
        <w:t>(Pollitt, 2012)</w:t>
      </w:r>
      <w:r w:rsidR="00750E22">
        <w:rPr>
          <w:color w:val="000000" w:themeColor="text1"/>
        </w:rPr>
        <w:fldChar w:fldCharType="end"/>
      </w:r>
      <w:r w:rsidR="007830DE">
        <w:rPr>
          <w:color w:val="000000" w:themeColor="text1"/>
        </w:rPr>
        <w:t>.</w:t>
      </w:r>
    </w:p>
    <w:p w14:paraId="6BC8FDE9" w14:textId="77777777" w:rsidR="00CB7A60" w:rsidRPr="002805C9" w:rsidRDefault="00CB7A60" w:rsidP="002805C9">
      <w:pPr>
        <w:ind w:firstLine="0"/>
        <w:rPr>
          <w:color w:val="000000" w:themeColor="text1"/>
        </w:rPr>
      </w:pPr>
    </w:p>
    <w:p w14:paraId="20CC59EB" w14:textId="31A14CB7" w:rsidR="00A21DDD" w:rsidRPr="003565DD" w:rsidRDefault="00A21DDD" w:rsidP="00A21DDD">
      <w:pPr>
        <w:pStyle w:val="Heading4"/>
      </w:pPr>
      <w:commentRangeStart w:id="8"/>
      <w:r>
        <w:t>A note on generating pairings</w:t>
      </w:r>
      <w:commentRangeEnd w:id="8"/>
      <w:r w:rsidR="00566871">
        <w:rPr>
          <w:rStyle w:val="CommentReference"/>
          <w:rFonts w:asciiTheme="minorHAnsi" w:eastAsiaTheme="minorEastAsia" w:hAnsiTheme="minorHAnsi" w:cstheme="minorBidi"/>
          <w:b w:val="0"/>
          <w:bCs w:val="0"/>
          <w:i w:val="0"/>
          <w:iCs w:val="0"/>
        </w:rPr>
        <w:commentReference w:id="8"/>
      </w:r>
    </w:p>
    <w:p w14:paraId="4B14E8B6" w14:textId="18C1CADC" w:rsidR="00B75A86" w:rsidRDefault="00A21DDD" w:rsidP="008A1223">
      <w:pPr>
        <w:rPr>
          <w:lang w:val="en-GB"/>
        </w:rPr>
      </w:pPr>
      <w:r>
        <w:t>A</w:t>
      </w:r>
      <w:r w:rsidR="00E9297A">
        <w:t xml:space="preserve">cknowledge </w:t>
      </w:r>
      <w:r w:rsidR="005C7DD9">
        <w:t xml:space="preserve">new defense of ACJ </w:t>
      </w:r>
      <w:r w:rsidR="00E9297A" w:rsidRPr="00E9297A">
        <w:rPr>
          <w:highlight w:val="yellow"/>
          <w:lang w:val="en-GB"/>
        </w:rPr>
        <w:t xml:space="preserve">Kimbell, R. (2021). Examining the reliability of Adaptive Comparative Judgement (ACJ) as an assessment tool in educational settings. </w:t>
      </w:r>
      <w:r w:rsidR="00E9297A" w:rsidRPr="00E9297A">
        <w:rPr>
          <w:i/>
          <w:iCs/>
          <w:highlight w:val="yellow"/>
          <w:lang w:val="en-GB"/>
        </w:rPr>
        <w:t>International Journal of Technology and Design Education</w:t>
      </w:r>
      <w:r w:rsidR="00E9297A" w:rsidRPr="00E9297A">
        <w:rPr>
          <w:highlight w:val="yellow"/>
          <w:lang w:val="en-GB"/>
        </w:rPr>
        <w:t xml:space="preserve">, 1–15. </w:t>
      </w:r>
      <w:hyperlink r:id="rId18" w:history="1">
        <w:r w:rsidR="00E9297A" w:rsidRPr="00E9297A">
          <w:rPr>
            <w:rStyle w:val="Hyperlink"/>
            <w:highlight w:val="yellow"/>
            <w:lang w:val="en-GB"/>
          </w:rPr>
          <w:t>https://doi.org/10.1007/s10798-021-09654-w</w:t>
        </w:r>
      </w:hyperlink>
      <w:r w:rsidR="00E9297A">
        <w:rPr>
          <w:lang w:val="en-GB"/>
        </w:rPr>
        <w:t>)</w:t>
      </w:r>
    </w:p>
    <w:p w14:paraId="5D900D19" w14:textId="77777777" w:rsidR="00CB7A60" w:rsidRPr="008A1223" w:rsidRDefault="00CB7A60" w:rsidP="008A1223">
      <w:pPr>
        <w:rPr>
          <w:lang w:val="en-GB"/>
        </w:rPr>
      </w:pPr>
    </w:p>
    <w:p w14:paraId="464BEE3C" w14:textId="28A7650F" w:rsidR="00B75A86" w:rsidRDefault="00B75A86" w:rsidP="00B75A86">
      <w:pPr>
        <w:rPr>
          <w:b/>
          <w:bCs/>
        </w:rPr>
      </w:pPr>
      <w:r w:rsidRPr="00B75A86">
        <w:rPr>
          <w:b/>
          <w:bCs/>
        </w:rPr>
        <w:t>EVALUATING THE SCALE</w:t>
      </w:r>
    </w:p>
    <w:p w14:paraId="65E3C20E" w14:textId="61DC73F1" w:rsidR="00E314F6" w:rsidRDefault="00E314F6" w:rsidP="00B75A86">
      <w:r>
        <w:t xml:space="preserve">Having discussed the theoretical models and numerical computations used to estimate the quality of each text, we now turn to mechanisms for evaluating the merits of the scores produced by the Bradley-Terry model. We do so through the lenses of reliability and validity, considering multiple approaches in both cases. </w:t>
      </w:r>
    </w:p>
    <w:p w14:paraId="6158C056" w14:textId="77777777" w:rsidR="00E03F26" w:rsidRDefault="00E03F26" w:rsidP="00B75A86"/>
    <w:p w14:paraId="771768E1" w14:textId="6FC98371" w:rsidR="00E314F6" w:rsidRDefault="00E72013" w:rsidP="00E314F6">
      <w:pPr>
        <w:pStyle w:val="Heading3"/>
      </w:pPr>
      <w:commentRangeStart w:id="9"/>
      <w:r>
        <w:t>Reliability</w:t>
      </w:r>
      <w:commentRangeEnd w:id="9"/>
      <w:r w:rsidR="00E03F26">
        <w:rPr>
          <w:rStyle w:val="CommentReference"/>
          <w:rFonts w:asciiTheme="minorHAnsi" w:eastAsiaTheme="minorEastAsia" w:hAnsiTheme="minorHAnsi" w:cstheme="minorBidi"/>
          <w:b w:val="0"/>
          <w:bCs w:val="0"/>
        </w:rPr>
        <w:commentReference w:id="9"/>
      </w:r>
    </w:p>
    <w:p w14:paraId="5FE18A09" w14:textId="24D790A4" w:rsidR="009F1559" w:rsidRDefault="00E314F6" w:rsidP="00E314F6">
      <w:r>
        <w:t xml:space="preserve">There are three standard measures of reliability prevalent in the literature. Here, we discuss the statistic details of each, alongside potential measurement problems stemming from each. </w:t>
      </w:r>
    </w:p>
    <w:p w14:paraId="7CD49E8B" w14:textId="77777777" w:rsidR="00E03F26" w:rsidRPr="00E314F6" w:rsidRDefault="00E03F26" w:rsidP="00E314F6">
      <w:pPr>
        <w:rPr>
          <w:b/>
          <w:bCs/>
        </w:rPr>
      </w:pPr>
    </w:p>
    <w:p w14:paraId="47B2C50E" w14:textId="3DF72848" w:rsidR="00E314F6" w:rsidRPr="003565DD" w:rsidRDefault="00E314F6" w:rsidP="00E314F6">
      <w:pPr>
        <w:pStyle w:val="Heading4"/>
      </w:pPr>
      <w:r>
        <w:lastRenderedPageBreak/>
        <w:t>Scale Separation Reliability</w:t>
      </w:r>
    </w:p>
    <w:p w14:paraId="4D3B73E7" w14:textId="10E6B24B" w:rsidR="009F1559" w:rsidRDefault="009F1559" w:rsidP="009F1559">
      <w:r>
        <w:t>In comparative judgment research,</w:t>
      </w:r>
      <w:r w:rsidR="00E314F6">
        <w:t xml:space="preserve"> Scale </w:t>
      </w:r>
      <w:proofErr w:type="spellStart"/>
      <w:r w:rsidR="00E314F6">
        <w:t>Seperation</w:t>
      </w:r>
      <w:proofErr w:type="spellEnd"/>
      <w:r w:rsidR="00E314F6">
        <w:t xml:space="preserve"> Reliability or SSR is the most common</w:t>
      </w:r>
      <w:r w:rsidR="00E03F26">
        <w:t>ly reported measure of agreement amongst judges</w:t>
      </w:r>
      <w:r>
        <w:t>. In literal terms, SSR measures how well the assessment separates the texts</w:t>
      </w:r>
      <w:r w:rsidR="00E03F26">
        <w:t>. T</w:t>
      </w:r>
      <w:r w:rsidR="004460E1">
        <w:t xml:space="preserve">he name SSR takes has </w:t>
      </w:r>
      <w:r>
        <w:t>origins in Rasch analysis</w:t>
      </w:r>
      <w:r w:rsidR="004460E1">
        <w:t xml:space="preserve"> and was first introduced by </w:t>
      </w:r>
      <w:r w:rsidR="00750E22">
        <w:fldChar w:fldCharType="begin" w:fldLock="1"/>
      </w:r>
      <w:r w:rsidR="00750E22">
        <w:instrText>ADDIN CSL_CITATION {"citationItems":[{"id":"ITEM-1","itemData":{"ISBN":"1-85838-977-1","abstract":"Our examination system is unique. Students have a wide choice of subjects at both GCSE and A leveL For most of these subjects there is a choice of which examination board to select. The students' achievements are then reported using a grading scale. That means that almost all students end up with a unique set of certificated results. Yet the same students will use these sets of results to compete against each other for places in educational institutions or in the jobs market. That competition is only fair if there is confidence about the comparability of standards across these examination results. Comparability of examination standards is therefore of prime concern to QCA. This situation perhaps explains why there has been so much work about comparability in England in the last few decades. However, there has been no attempt to bring it all together in one place. That is what we have now done. In publishing this book QCA is hoping to help advance and stimulate thinking about comparability as well as to make Widely available expert commentaries on the techniques used to monitor it. We have attempted to make the book as readable as possible so that it is suitable for a wider audience than this subject normally attracts. In September 2007, Ed Balls, Secretary of State for Children, Schools and Families, announced the Government's intention to legislate to create a new independent regulator of qualifications and tests, taking over the role of QCA as regulator, and reporting directly to Parliament rather than to Ministers. An interim regulatory organisation will be in place, within QCA, in the spring of 2008, to prepare for those changes. We intend to use this book as a focus for the interim regulator to hold the ring for expert debate about the comparability of standards in qualifications. QCA is very grateful to all the experts who have contributed to this book. We hope that assessment organisations, academics and others in this country and beyond will find it an invaluable reference and a source to inspire further thinking and practice. Isabel Nisbet Director, Regulation and Standards, QCA","author":[{"dropping-particle":"","family":"Bramley","given":"Tom","non-dropping-particle":"","parse-names":false,"suffix":""}],"container-title":"Techniques for Monitoring the Comparability of Examination Standards","editor":[{"dropping-particle":"","family":"Newton","given":"P.","non-dropping-particle":"","parse-names":false,"suffix":""},{"dropping-particle":"","family":"Baird","given":"J.","non-dropping-particle":"","parse-names":false,"suffix":""},{"dropping-particle":"","family":"Goldstein","given":"H","non-dropping-particle":"","parse-names":false,"suffix":""},{"dropping-particle":"","family":"Partrick","given":"H","non-dropping-particle":"","parse-names":false,"suffix":""},{"dropping-particle":"","family":"Tymms","given":"P.","non-dropping-particle":"","parse-names":false,"suffix":""}],"id":"ITEM-1","issued":{"date-parts":[["2007"]]},"page":"246 - 300","title":"Paired Comparison Methods","type":"chapter"},"uris":["http://www.mendeley.com/documents/?uuid=406260c4-47ef-462e-a42e-053d19e09953"]}],"mendeley":{"formattedCitation":"(Bramley, 2007)","manualFormatting":"Bramley (2007)","plainTextFormattedCitation":"(Bramley, 2007)","previouslyFormattedCitation":"(Bramley, 2007)"},"properties":{"noteIndex":0},"schema":"https://github.com/citation-style-language/schema/raw/master/csl-citation.json"}</w:instrText>
      </w:r>
      <w:r w:rsidR="00750E22">
        <w:fldChar w:fldCharType="separate"/>
      </w:r>
      <w:r w:rsidR="00750E22" w:rsidRPr="00750E22">
        <w:rPr>
          <w:noProof/>
        </w:rPr>
        <w:t xml:space="preserve">Bramley </w:t>
      </w:r>
      <w:r w:rsidR="00750E22">
        <w:rPr>
          <w:noProof/>
        </w:rPr>
        <w:t>(</w:t>
      </w:r>
      <w:r w:rsidR="00750E22" w:rsidRPr="00750E22">
        <w:rPr>
          <w:noProof/>
        </w:rPr>
        <w:t>2007)</w:t>
      </w:r>
      <w:r w:rsidR="00750E22">
        <w:fldChar w:fldCharType="end"/>
      </w:r>
      <w:r w:rsidR="00750E22">
        <w:t xml:space="preserve"> </w:t>
      </w:r>
      <w:r w:rsidR="004460E1">
        <w:t xml:space="preserve">following the observation that several authors were reporting the same measure by different names. </w:t>
      </w:r>
      <w:r w:rsidR="00750E22">
        <w:fldChar w:fldCharType="begin" w:fldLock="1"/>
      </w:r>
      <w:r w:rsidR="00750E22">
        <w:instrText>ADDIN CSL_CITATION {"citationItems":[{"id":"ITEM-1","itemData":{"DOI":"10.1177/014662167800200319","ISSN":"15523497","abstract":"When the logistic function is substituted for the normal, Thurstone's Case V specialization of the law of comparative judgment for paired comparison responses gives an identical equation for the esti mation of item scale values as does the Rasch formulation for direct responses. The law of com parative judgment must be modified to include a subject parameter; but this parameter, which is eliminated statistically with respect to the direct re sponse design, is eliminated experimentally in the paired comparison design. Some comparisons and contrasts are made between the two approaches to item scaling, and it is shown that greater gen eralizability for item scaling is possible when the two approaches are juxtaposed appropriately. © 1978, Sage Publications. All rights reserved.","author":[{"dropping-particle":"","family":"Andrich","given":"David","non-dropping-particle":"","parse-names":false,"suffix":""}],"container-title":"Applied Psychological Measurement","id":"ITEM-1","issue":"3","issued":{"date-parts":[["1978"]]},"page":"451-462","title":"Relationships Between the Thurstone and Rasch Approaches to Item Scaling","type":"article-journal","volume":"2"},"uris":["http://www.mendeley.com/documents/?uuid=bece484f-e688-4fd1-bfa1-e6ff19139fd9"]}],"mendeley":{"formattedCitation":"(Andrich, 1978)","manualFormatting":"Andrich (1978)","plainTextFormattedCitation":"(Andrich, 1978)","previouslyFormattedCitation":"(Andrich, 1978)"},"properties":{"noteIndex":0},"schema":"https://github.com/citation-style-language/schema/raw/master/csl-citation.json"}</w:instrText>
      </w:r>
      <w:r w:rsidR="00750E22">
        <w:fldChar w:fldCharType="separate"/>
      </w:r>
      <w:r w:rsidR="00750E22" w:rsidRPr="00750E22">
        <w:rPr>
          <w:noProof/>
        </w:rPr>
        <w:t xml:space="preserve">Andrich </w:t>
      </w:r>
      <w:r w:rsidR="00750E22">
        <w:rPr>
          <w:noProof/>
        </w:rPr>
        <w:t>(</w:t>
      </w:r>
      <w:r w:rsidR="00750E22" w:rsidRPr="00750E22">
        <w:rPr>
          <w:noProof/>
        </w:rPr>
        <w:t>1978)</w:t>
      </w:r>
      <w:r w:rsidR="00750E22">
        <w:fldChar w:fldCharType="end"/>
      </w:r>
      <w:r>
        <w:t xml:space="preserve"> showed that SSR can be interpreted similarly to Cronbach's alpha, and is thus often interpreted as a measure of internal consistency, with the same thresholds for success </w:t>
      </w:r>
      <m:oMath>
        <m:r>
          <w:rPr>
            <w:rFonts w:ascii="Cambria Math" w:hAnsi="Cambria Math"/>
          </w:rPr>
          <m:t>(α &gt;.7</m:t>
        </m:r>
      </m:oMath>
      <w:r>
        <w:t xml:space="preserve"> as acceptable). </w:t>
      </w:r>
    </w:p>
    <w:p w14:paraId="7CDA3B88" w14:textId="77777777" w:rsidR="009F1559" w:rsidRDefault="009F1559" w:rsidP="009F1559"/>
    <w:p w14:paraId="146F43F9" w14:textId="35F0C12A" w:rsidR="009F1559" w:rsidRDefault="009F1559" w:rsidP="00365484">
      <w:r>
        <w:t xml:space="preserve">To compute SSR, we first compute a Separation Coefficient, </w:t>
      </w:r>
      <m:oMath>
        <m:r>
          <w:rPr>
            <w:rFonts w:ascii="Cambria Math" w:hAnsi="Cambria Math"/>
          </w:rPr>
          <m:t xml:space="preserve">G= </m:t>
        </m:r>
        <m:f>
          <m:fPr>
            <m:ctrlPr>
              <w:rPr>
                <w:rFonts w:ascii="Cambria Math" w:hAnsi="Cambria Math"/>
                <w:i/>
              </w:rPr>
            </m:ctrlPr>
          </m:fPr>
          <m:num>
            <m:sSub>
              <m:sSubPr>
                <m:ctrlPr>
                  <w:rPr>
                    <w:rFonts w:ascii="Cambria Math" w:hAnsi="Cambria Math"/>
                    <w:i/>
                  </w:rPr>
                </m:ctrlPr>
              </m:sSubPr>
              <m:e>
                <m:r>
                  <w:rPr>
                    <w:rFonts w:ascii="Cambria Math" w:hAnsi="Cambria Math"/>
                  </w:rPr>
                  <m:t>sd</m:t>
                </m:r>
              </m:e>
              <m:sub>
                <m:r>
                  <w:rPr>
                    <w:rFonts w:ascii="Cambria Math" w:hAnsi="Cambria Math"/>
                  </w:rPr>
                  <m:t>v</m:t>
                </m:r>
              </m:sub>
            </m:sSub>
          </m:num>
          <m:den>
            <m:r>
              <m:rPr>
                <m:sty m:val="p"/>
              </m:rPr>
              <w:rPr>
                <w:rFonts w:ascii="Cambria Math" w:hAnsi="Cambria Math"/>
              </w:rPr>
              <m:t>rmse</m:t>
            </m:r>
          </m:den>
        </m:f>
      </m:oMath>
      <w:r w:rsidR="00CD723D">
        <w:t xml:space="preserve">, </w:t>
      </w:r>
      <w:r>
        <w:t xml:space="preserve">where </w:t>
      </w:r>
      <m:oMath>
        <m:sSub>
          <m:sSubPr>
            <m:ctrlPr>
              <w:rPr>
                <w:rFonts w:ascii="Cambria Math" w:hAnsi="Cambria Math"/>
                <w:i/>
              </w:rPr>
            </m:ctrlPr>
          </m:sSubPr>
          <m:e>
            <m:r>
              <w:rPr>
                <w:rFonts w:ascii="Cambria Math" w:hAnsi="Cambria Math"/>
              </w:rPr>
              <m:t>sd</m:t>
            </m:r>
          </m:e>
          <m:sub>
            <m:r>
              <w:rPr>
                <w:rFonts w:ascii="Cambria Math" w:hAnsi="Cambria Math"/>
              </w:rPr>
              <m:t>v</m:t>
            </m:r>
          </m:sub>
        </m:sSub>
        <m:r>
          <w:rPr>
            <w:rFonts w:ascii="Cambria Math" w:hAnsi="Cambria Math"/>
          </w:rPr>
          <m:t xml:space="preserve"> </m:t>
        </m:r>
      </m:oMath>
      <w:r>
        <w:t xml:space="preserve">is the standard deviation of the estimates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CD723D">
        <w:t xml:space="preserve"> </w:t>
      </w:r>
      <w:r>
        <w:t xml:space="preserve">and </w:t>
      </w:r>
      <w:proofErr w:type="spellStart"/>
      <w:r w:rsidR="00CD723D">
        <w:rPr>
          <w:i/>
          <w:iCs/>
        </w:rPr>
        <w:t>rmse</w:t>
      </w:r>
      <w:proofErr w:type="spellEnd"/>
      <w:r w:rsidR="00CD723D">
        <w:rPr>
          <w:i/>
          <w:iCs/>
        </w:rPr>
        <w:t xml:space="preserve"> </w:t>
      </w:r>
      <w:r>
        <w:t>is the root mean square of the estimation error</w:t>
      </w:r>
      <w:r w:rsidR="00CD723D">
        <w:rPr>
          <w:rStyle w:val="FootnoteReference"/>
        </w:rPr>
        <w:footnoteReference w:id="6"/>
      </w:r>
      <w:r w:rsidR="00CD723D">
        <w:t xml:space="preserve">. </w:t>
      </w:r>
      <w:r>
        <w:t>This is then converted into Scale Separation Reliability,</w:t>
      </w:r>
      <w:r w:rsidR="00365484">
        <w:br/>
      </w:r>
      <m:oMathPara>
        <m:oMath>
          <m:r>
            <m:rPr>
              <m:sty m:val="p"/>
            </m:rPr>
            <w:rPr>
              <w:rFonts w:ascii="Cambria Math" w:hAnsi="Cambria Math"/>
            </w:rPr>
            <m:t>SSR</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G</m:t>
                  </m:r>
                </m:e>
                <m:sup>
                  <m:r>
                    <w:rPr>
                      <w:rFonts w:ascii="Cambria Math" w:hAnsi="Cambria Math"/>
                    </w:rPr>
                    <m:t>2</m:t>
                  </m:r>
                </m:sup>
              </m:sSup>
            </m:num>
            <m:den>
              <m:r>
                <w:rPr>
                  <w:rFonts w:ascii="Cambria Math" w:hAnsi="Cambria Math"/>
                </w:rPr>
                <m:t>1+</m:t>
              </m:r>
              <m:sSup>
                <m:sSupPr>
                  <m:ctrlPr>
                    <w:rPr>
                      <w:rFonts w:ascii="Cambria Math" w:hAnsi="Cambria Math"/>
                      <w:i/>
                    </w:rPr>
                  </m:ctrlPr>
                </m:sSupPr>
                <m:e>
                  <m:r>
                    <w:rPr>
                      <w:rFonts w:ascii="Cambria Math" w:hAnsi="Cambria Math"/>
                    </w:rPr>
                    <m:t>G</m:t>
                  </m:r>
                </m:e>
                <m:sup>
                  <m:r>
                    <w:rPr>
                      <w:rFonts w:ascii="Cambria Math" w:hAnsi="Cambria Math"/>
                    </w:rPr>
                    <m:t>2</m:t>
                  </m:r>
                </m:sup>
              </m:sSup>
            </m:den>
          </m:f>
          <m:r>
            <w:rPr>
              <w:rFonts w:ascii="Cambria Math" w:hAnsi="Cambria Math"/>
            </w:rPr>
            <m:t xml:space="preserve">. </m:t>
          </m:r>
        </m:oMath>
      </m:oMathPara>
    </w:p>
    <w:p w14:paraId="0B8F6C8B" w14:textId="3B207A15" w:rsidR="009F1559" w:rsidRDefault="009F1559" w:rsidP="009F1559">
      <w:r>
        <w:t xml:space="preserve">While understood as a robust measure of internal consistency, SSR is sensitive to over-estimation based on the size of the data and the type of comparative judgment algorithm used </w:t>
      </w:r>
      <w:r w:rsidR="00F92861">
        <w:fldChar w:fldCharType="begin" w:fldLock="1"/>
      </w:r>
      <w:r w:rsidR="00750E22">
        <w:instrText>ADDIN CSL_CITATION {"citationItems":[{"id":"ITEM-1","itemData":{"DOI":"10.1002/berj.3519","ISSN":"14693518","abstract":"An impediment to conducting high-quality quantitative research studies in education is the paucity of valid measures of learning gains. Studies often seek to investigate students’ deep, conceptual understanding yet many measures assess only surface, procedural understanding. One reason is that the development of validated measures of conceptual understanding is resource intensive and time consuming, and success is not guaranteed. We evaluated a novel and efficient technique, based on comparative judgement, for assessing conceptual understanding. We applied the technique to a randomised controlled trial in which students were taught simple algebra based on either the Grid Algebra or the MiGen software package. The participants were Year 5 students (N = 188) drawn from four primary schools who had not encountered algebra previously. An instrument from the literature (Concepts in Secondary Mathematics and Science: Algebra Scale) and a novel comparative judgement assessment were administered following the intervention. Students in the Grid Algebra condition outperformed those in the MiGen condition on both post-test measures. The comparative judgement technique performed similarly to the standard instrument but was far more efficient to design and implement. The technique can, in principle, be quickly applied to any target concept of interest. We conclude that comparative judgement is a valid, reliable and practical tool that could help to increase both the quantity and quality of quantitative research in education.","author":[{"dropping-particle":"","family":"Jones","given":"Ian","non-dropping-particle":"","parse-names":false,"suffix":""},{"dropping-particle":"","family":"Bisson","given":"Marie","non-dropping-particle":"","parse-names":false,"suffix":""},{"dropping-particle":"","family":"Gilmore","given":"Camilla","non-dropping-particle":"","parse-names":false,"suffix":""},{"dropping-particle":"","family":"Inglis","given":"Matthew","non-dropping-particle":"","parse-names":false,"suffix":""}],"container-title":"British Educational Research Journal","id":"ITEM-1","issue":"3","issued":{"date-parts":[["2019"]]},"page":"662-680","title":"Measuring conceptual understanding in randomised controlled trials: Can comparative judgement help?","type":"article-journal","volume":"45"},"uris":["http://www.mendeley.com/documents/?uuid=da389fab-028e-44cd-a903-112aec4915fd"]},{"id":"ITEM-2","itemData":{"DOI":"10.1177/0146621617748321","ISSN":"15523497","abstract":"Comparative judgment (CJ) is an alternative method for assessing competences based on Thurstone’s law of comparative judgment. Assessors are asked to compare pairs of students work (representations) and judge which one is better on a certain competence. These judgments are analyzed using the Bradly–Terry–Luce model resulting in logit estimates for the representations. In this context, the Scale Separation Reliability (SSR), coming from Rasch modeling, is typically used as reliability measure. But, to the knowledge of the authors, it has never been systematically investigated if the meaning of the SSR can be transferred from Rasch to CJ. As the meaning of the reliability is an important question for both assessment theory and practice, the current study looks into this. A meta-analysis is performed on 26 CJ assessments. For every assessment, split-halves are performed based on assessor. The rank orders of the whole assessment and the halves are correlated and compared with SSR values using Bland–Altman plots. The correlation between the halves of an assessment was compared with the SSR of the whole assessment showing that the SSR is a good measure for split-half reliability. Comparing the SSR of one of the halves with the correlation between the two respective halves showed that the SSR can also be interpreted as an interrater correlation. Regarding SSR as expressing a correlation with the truth, the results are mixed.","author":[{"dropping-particle":"","family":"Verhavert","given":"San","non-dropping-particle":"","parse-names":false,"suffix":""},{"dropping-particle":"","family":"Maeyer","given":"Sven","non-dropping-particle":"De","parse-names":false,"suffix":""},{"dropping-particle":"","family":"Donche","given":"Vincent","non-dropping-particle":"","parse-names":false,"suffix":""},{"dropping-particle":"","family":"Coertjens","given":"Liesje","non-dropping-particle":"","parse-names":false,"suffix":""}],"container-title":"Applied Psychological Measurement","id":"ITEM-2","issue":"6","issued":{"date-parts":[["2018"]]},"page":"428-445","title":"Scale Separation Reliability: What Does It Mean in the Context of Comparative Judgment?","type":"article-journal","volume":"42"},"uris":["http://www.mendeley.com/documents/?uuid=ddf4605f-1545-492d-bfbc-d9d154743294"]}],"mendeley":{"formattedCitation":"(Jones et al., 2019; Verhavert et al., 2018)","plainTextFormattedCitation":"(Jones et al., 2019; Verhavert et al., 2018)","previouslyFormattedCitation":"(Jones et al., 2019; Verhavert et al., 2018)"},"properties":{"noteIndex":0},"schema":"https://github.com/citation-style-language/schema/raw/master/csl-citation.json"}</w:instrText>
      </w:r>
      <w:r w:rsidR="00F92861">
        <w:fldChar w:fldCharType="separate"/>
      </w:r>
      <w:r w:rsidR="00F92861" w:rsidRPr="00F92861">
        <w:rPr>
          <w:noProof/>
        </w:rPr>
        <w:t>(Jones et al., 2019; Verhavert et al., 2018)</w:t>
      </w:r>
      <w:r w:rsidR="00F92861">
        <w:fldChar w:fldCharType="end"/>
      </w:r>
      <w:r w:rsidR="00F92861">
        <w:t>.</w:t>
      </w:r>
      <w:r>
        <w:t xml:space="preserve"> </w:t>
      </w:r>
    </w:p>
    <w:p w14:paraId="1843D61B" w14:textId="77777777" w:rsidR="009F1559" w:rsidRDefault="009F1559" w:rsidP="009F1559"/>
    <w:p w14:paraId="7D7999D4" w14:textId="0B0021A7" w:rsidR="009F1559" w:rsidRDefault="009F1559" w:rsidP="00FA0BC4">
      <w:r>
        <w:t xml:space="preserve">In response to the potentially prohibitive volume of data required to generate reliable scores, researchers have sought to adapt the standard algorithm to generate pairings in which more `information' is generated by each judgment </w:t>
      </w:r>
      <w:r w:rsidR="00D53C74">
        <w:t>(Pollitt 2012).</w:t>
      </w:r>
      <w:r>
        <w:t xml:space="preserve"> </w:t>
      </w:r>
      <w:commentRangeStart w:id="10"/>
      <w:r>
        <w:t>Adaptive comparative judgment reportedly generates stable scores with fewer judgments than the non-adaptive approach</w:t>
      </w:r>
      <w:r w:rsidR="00D53C74">
        <w:t xml:space="preserve"> (</w:t>
      </w:r>
      <w:r w:rsidR="00D53C74">
        <w:rPr>
          <w:i/>
          <w:iCs/>
        </w:rPr>
        <w:t xml:space="preserve">ibid). </w:t>
      </w:r>
      <w:r>
        <w:lastRenderedPageBreak/>
        <w:t xml:space="preserve">However, it also artificially inflates SSR, leading to a problematic basis upon which to conduct reliability research </w:t>
      </w:r>
      <w:r w:rsidR="00B24D88">
        <w:fldChar w:fldCharType="begin" w:fldLock="1"/>
      </w:r>
      <w:r w:rsidR="001031A2">
        <w:instrText>ADDIN CSL_CITATION {"citationItems":[{"id":"ITEM-1","itemData":{"DOI":"10.1080/0969594X.2017.1418734","ISSN":"1465329X","abstract":"Comparative Judgement (CJ) is an increasingly widely investigated method in assessment for creating a scale, for example of the quality of essays. One area that has attracted attention in CJ studies is the optimisation of the selection of pairs of objects for judgement. One approach is known as adaptive comparative judgement (ACJ). It has been claimed in the literature that ACJ produces very high reliability, often higher than can be obtained by conventional marking. Bramley showed by simulation that adaptivity can substantially inflate the apparent reliability in ACJ. The empirical study described here compared an adaptive with a non-adaptive CJ study using GCSE English essays. An all-play-all set of comparisons of a subset of the essays allowed the extent of scale inflation to be quantified: the reported adaptive reliability was 0.97 whereas the deflated value was 0.84. The value from the non-adaptive study was 0.72. However, the scale from the non-adaptive study correlated slightly higher with external variables, suggesting the non-adaptive study was no less valid than the adaptive one.","author":[{"dropping-particle":"","family":"Bramley","given":"Tom","non-dropping-particle":"","parse-names":false,"suffix":""},{"dropping-particle":"","family":"Vitello","given":"Sylvia","non-dropping-particle":"","parse-names":false,"suffix":""}],"container-title":"Assessment in Education: Principles, Policy and Practice","id":"ITEM-1","issue":"1","issued":{"date-parts":[["2019"]]},"page":"43-58","publisher":"Routledge","title":"The effect of adaptivity on the reliability coefficient in adaptive comparative judgement","type":"article-journal","volume":"26"},"uris":["http://www.mendeley.com/documents/?uuid=23c14879-935e-4060-a32e-385ff98f6ed9"]},{"id":"ITEM-2","itemData":{"abstract":"Cambridge Assessment is the brand name of the University of Cambridge Local Examinations Syndicate, a department of the University of Cambridge. Cambridge Assessment is a not-for-profit organisation. 2 Title The reliability of Adaptive Comparative Judgement Authors Tom Bramley (Cambridge Assessment) Chris Wheadon (No More Marking Ltd.) Abstract Comparative Judgement (CJ) is a novel assessment method introduced by Alastair Pollitt (e.g. Pollitt &amp; Murray, 1993; Pollitt, 2004; Bramley, 2007) that has received a lot of interest in both research and applied settings (e.g. Kimbell et al., 2009; Jones &amp; Alcock, 2014). Based on Thurstone's method of paired comparisons, it allows a group of experts to create a reliable scale of perceived quality by making holistic comparative judgements about pairs of objects, which in the assessment context are usually examinees' work (scripts, artwork, performances etc.). Reliability is quantified by a scale separation reliability (SSR) statistic that is derived in exactly the same way as the person separation reliability index in Rasch/IRT analyses (e.g. Andrich, 1982). It is interpreted as the proportion of 'true' variance in the estimated scale values. One area that has attracted attention in Comparative Judgement studies is the optimisation of the selection of pairs of items for judgement. One proposed optimisation technique is the collection of rankings of more than two objects rather than paired comparisons (Bramley, 2005). A different approach, capitalising on technological developments that allow paired comparison judgements to be made on-line, distributed to larger pools of judges, and analysed on-the-fly, is to make the judgements 'adaptive'. This technique is known as Adaptive Comparative Judgement (ACJ), described by Pollitt (2012).","author":[{"dropping-particle":"","family":"Bramley","given":"Tom","non-dropping-particle":"","parse-names":false,"suffix":""},{"dropping-particle":"","family":"Wheadon","given":"Chris","non-dropping-particle":"","parse-names":false,"suffix":""}],"container-title":"AEA-Europe annual conference","id":"ITEM-2","issue":"March","issued":{"date-parts":[["2015"]]},"page":"7-9","title":"The reliability of Adaptive Comparative Judgment","type":"article-journal"},"uris":["http://www.mendeley.com/documents/?uuid=7a6f69de-0a06-45b7-96ab-0b4e6a13f089"]}],"mendeley":{"formattedCitation":"(Bramley &amp; Vitello, 2019; Bramley &amp; Wheadon, 2015)","plainTextFormattedCitation":"(Bramley &amp; Vitello, 2019; Bramley &amp; Wheadon, 2015)","previouslyFormattedCitation":"(Bramley &amp; Vitello, 2019; Bramley &amp; Wheadon, 2015)"},"properties":{"noteIndex":0},"schema":"https://github.com/citation-style-language/schema/raw/master/csl-citation.json"}</w:instrText>
      </w:r>
      <w:r w:rsidR="00B24D88">
        <w:fldChar w:fldCharType="separate"/>
      </w:r>
      <w:r w:rsidR="00B24D88" w:rsidRPr="00B24D88">
        <w:rPr>
          <w:noProof/>
        </w:rPr>
        <w:t>(Bramley &amp; Vitello, 2019; Bramley &amp; Wheadon, 2015)</w:t>
      </w:r>
      <w:r w:rsidR="00B24D88">
        <w:fldChar w:fldCharType="end"/>
      </w:r>
      <w:r>
        <w:t xml:space="preserve">. With this in mind, </w:t>
      </w:r>
      <w:r w:rsidR="00F77C64">
        <w:t>we recommend that researchers</w:t>
      </w:r>
      <w:r>
        <w:t xml:space="preserve"> use only non-adaptive comparative judgment</w:t>
      </w:r>
      <w:r w:rsidR="00FA0BC4">
        <w:t xml:space="preserve">. </w:t>
      </w:r>
      <w:commentRangeEnd w:id="10"/>
      <w:r w:rsidR="00B24D88">
        <w:rPr>
          <w:rStyle w:val="CommentReference"/>
        </w:rPr>
        <w:commentReference w:id="10"/>
      </w:r>
    </w:p>
    <w:p w14:paraId="3D0F59EB" w14:textId="77777777" w:rsidR="009F1559" w:rsidRDefault="009F1559" w:rsidP="009F1559"/>
    <w:p w14:paraId="10F9689C" w14:textId="77777777" w:rsidR="009F1559" w:rsidRDefault="009F1559" w:rsidP="009F1559">
      <w:r>
        <w:t xml:space="preserve">SSR increases with the number of judgments, meaning that one gets a higher estimation of reliability simply by collecting more judgments. From a practitioner's perspective, this is arguably an asset, providing an indication of the minimal input necessary to produce a stable output. However, for research purposes, this is problematic particularly when the reliability of a measure is in question. This sensitivity also limits the meaningfulness of comparisons across studies with varying numbers of judgments. </w:t>
      </w:r>
    </w:p>
    <w:p w14:paraId="4B2EF326" w14:textId="77777777" w:rsidR="009F1559" w:rsidRDefault="009F1559" w:rsidP="009F1559"/>
    <w:p w14:paraId="2F25DEDF" w14:textId="0ABB0ADD" w:rsidR="001031A2" w:rsidRPr="003565DD" w:rsidRDefault="001031A2" w:rsidP="001031A2">
      <w:pPr>
        <w:pStyle w:val="Heading4"/>
      </w:pPr>
      <w:r>
        <w:t>Inter-rater reliability</w:t>
      </w:r>
    </w:p>
    <w:p w14:paraId="32F27125" w14:textId="2CE8C366" w:rsidR="009F1559" w:rsidRDefault="001031A2" w:rsidP="009F1559">
      <w:r>
        <w:t xml:space="preserve">A second, arguably more robust approach to reliability comes from the split-half method </w:t>
      </w:r>
      <w:r w:rsidR="009F1559">
        <w:t xml:space="preserve">introduced by </w:t>
      </w:r>
      <w:r>
        <w:fldChar w:fldCharType="begin" w:fldLock="1"/>
      </w:r>
      <w:r w:rsidR="0067481E">
        <w:instrText>ADDIN CSL_CITATION {"citationItems":[{"id":"ITEM-1","itemData":{"DOI":"10.1007/s40753-016-0024-3","ISSN":"2198-9745","abstract":"The importance of improving students ’ understanding of core concepts in mathematics is well established. However, assessing the impact of different teaching interventions designed to improve students ’ conceptual understanding requires the validation of adequate measures. Here we propose a novel method of measuring conceptual understanding based on comparative judgement (CJ). Contrary to traditional instruments, the CJ approach allows test questions for any topic to be developed rapidly. In addition, CJ does not require a detailed rubric to represent conceptual understanding of a topic, as it is instead based on the collective knowledge of experts. In the current studies, we compared CJ to already established instruments to measure three topics in mathematics: understanding the use of p- values in statistics, understand- ing derivatives in calculus, and understanding the use of letters in algebra. The results showed that CJ was valid as compared to established instruments, and achieved high reliability. We conclude that CJ is a quick and efficient alternative method of measuring conceptual understanding in mathematics and could therefore be particularly useful in intervention studies","author":[{"dropping-particle":"","family":"Bisson","given":"Marie","non-dropping-particle":"","parse-names":false,"suffix":""},{"dropping-particle":"","family":"Gilmore","given":"Camilla","non-dropping-particle":"","parse-names":false,"suffix":""},{"dropping-particle":"","family":"Inglis","given":"Matthew","non-dropping-particle":"","parse-names":false,"suffix":""},{"dropping-particle":"","family":"Jones","given":"Ian","non-dropping-particle":"","parse-names":false,"suffix":""}],"container-title":"International Journal of Research in Undergraduate Mathematics Education","id":"ITEM-1","issue":"2","issued":{"date-parts":[["2016"]]},"page":"141-164","publisher":"International Journal of Research in Undergraduate Mathematics Education","title":"Measuring Conceptual Understanding Using Comparative Judgement","type":"article-journal","volume":"2"},"uris":["http://www.mendeley.com/documents/?uuid=b3f6252a-88cf-4347-9092-e82b74b5be28"]}],"mendeley":{"formattedCitation":"(Bisson et al., 2016)","manualFormatting":"Bisson et al. (2016)","plainTextFormattedCitation":"(Bisson et al., 2016)","previouslyFormattedCitation":"(Bisson et al., 2016)"},"properties":{"noteIndex":0},"schema":"https://github.com/citation-style-language/schema/raw/master/csl-citation.json"}</w:instrText>
      </w:r>
      <w:r>
        <w:fldChar w:fldCharType="separate"/>
      </w:r>
      <w:r w:rsidRPr="001031A2">
        <w:rPr>
          <w:noProof/>
        </w:rPr>
        <w:t xml:space="preserve">Bisson et al. </w:t>
      </w:r>
      <w:r>
        <w:rPr>
          <w:noProof/>
        </w:rPr>
        <w:t>(</w:t>
      </w:r>
      <w:r w:rsidRPr="001031A2">
        <w:rPr>
          <w:noProof/>
        </w:rPr>
        <w:t>2016)</w:t>
      </w:r>
      <w:r>
        <w:fldChar w:fldCharType="end"/>
      </w:r>
      <w:r>
        <w:t xml:space="preserve">, referred to as </w:t>
      </w:r>
      <w:r>
        <w:rPr>
          <w:i/>
          <w:iCs/>
        </w:rPr>
        <w:t>inter-rater reliability</w:t>
      </w:r>
      <w:r w:rsidR="009F1559">
        <w:t xml:space="preserve">. To </w:t>
      </w:r>
      <w:r>
        <w:t>compute</w:t>
      </w:r>
      <w:r w:rsidR="009F1559">
        <w:t xml:space="preserve"> this measure, judges are split, post-judging</w:t>
      </w:r>
      <w:r w:rsidR="0029519C">
        <w:t>,</w:t>
      </w:r>
      <w:r w:rsidR="009F1559">
        <w:t xml:space="preserve"> into two randomly generated groups and scores are calculated for each group</w:t>
      </w:r>
      <w:r w:rsidR="0029519C">
        <w:t xml:space="preserve"> using the standard Bradley-Terry model discussed earlier</w:t>
      </w:r>
      <w:r w:rsidR="009F1559">
        <w:t xml:space="preserve">. Reliability is </w:t>
      </w:r>
      <w:r w:rsidR="0029519C">
        <w:t xml:space="preserve">then </w:t>
      </w:r>
      <w:r w:rsidR="009F1559">
        <w:t xml:space="preserve">estimated by computing the Pearson Product-Moment correlation coefficient between the two groups. This procedure is repeated 100 times and the median correlation coefficient </w:t>
      </w:r>
      <w:r w:rsidR="0029519C">
        <w:t>yields the</w:t>
      </w:r>
      <w:r w:rsidR="009F1559">
        <w:t xml:space="preserve"> measure </w:t>
      </w:r>
      <w:r w:rsidR="0029519C">
        <w:t>we refer to as</w:t>
      </w:r>
      <w:r w:rsidR="009F1559">
        <w:t xml:space="preserve"> inter-rater reliability. Knowing that reliability increases with data size, this split-half process usually generates an under-estimate of reliability as a result of only using half the decisions in each isolated calculation. </w:t>
      </w:r>
      <w:commentRangeStart w:id="11"/>
      <w:r w:rsidR="009F1559">
        <w:t xml:space="preserve">As a result, researchers are compelled to collect more data to generate the same conclusions than if they used only SSR. </w:t>
      </w:r>
      <w:commentRangeEnd w:id="11"/>
      <w:r w:rsidR="00B03456">
        <w:rPr>
          <w:rStyle w:val="CommentReference"/>
        </w:rPr>
        <w:commentReference w:id="11"/>
      </w:r>
    </w:p>
    <w:p w14:paraId="19EB6698" w14:textId="77777777" w:rsidR="009F1559" w:rsidRDefault="009F1559" w:rsidP="009F1559"/>
    <w:p w14:paraId="76CB9A00" w14:textId="71F48A39" w:rsidR="009F1559" w:rsidRDefault="009F1559" w:rsidP="000470CF">
      <w:r>
        <w:lastRenderedPageBreak/>
        <w:t xml:space="preserve">This stricter measure of reliability is not as sensitive to the number of judgments and, despite the necessity for more data, has gained popularity in recent literature </w:t>
      </w:r>
      <w:commentRangeStart w:id="12"/>
      <w:r w:rsidR="0067481E">
        <w:fldChar w:fldCharType="begin" w:fldLock="1"/>
      </w:r>
      <w:r w:rsidR="00DF7BF4">
        <w:instrText>ADDIN CSL_CITATION {"citationItems":[{"id":"ITEM-1","itemData":{"DOI":"10.1007/s10649-020-09984-x","author":[{"dropping-particle":"","family":"Davies","given":"Ben","non-dropping-particle":"","parse-names":false,"suffix":""},{"dropping-particle":"","family":"Alcock","given":"Lara","non-dropping-particle":"","parse-names":false,"suffix":""},{"dropping-particle":"","family":"Jones","given":"Ian","non-dropping-particle":"","parse-names":false,"suffix":""}],"container-title":"Educational Studies in Mathematics","id":"ITEM-1","issued":{"date-parts":[["2020"]]},"title":"Comparative judgement, proof summaries and proof comprehension","type":"article-journal"},"uris":["http://www.mendeley.com/documents/?uuid=73ef14df-6dba-4068-97d9-cd1b37c1517e"]},{"id":"ITEM-2","itemData":{"DOI":"10.1002/berj.3519","ISSN":"14693518","abstract":"An impediment to conducting high-quality quantitative research studies in education is the paucity of valid measures of learning gains. Studies often seek to investigate students’ deep, conceptual understanding yet many measures assess only surface, procedural understanding. One reason is that the development of validated measures of conceptual understanding is resource intensive and time consuming, and success is not guaranteed. We evaluated a novel and efficient technique, based on comparative judgement, for assessing conceptual understanding. We applied the technique to a randomised controlled trial in which students were taught simple algebra based on either the Grid Algebra or the MiGen software package. The participants were Year 5 students (N = 188) drawn from four primary schools who had not encountered algebra previously. An instrument from the literature (Concepts in Secondary Mathematics and Science: Algebra Scale) and a novel comparative judgement assessment were administered following the intervention. Students in the Grid Algebra condition outperformed those in the MiGen condition on both post-test measures. The comparative judgement technique performed similarly to the standard instrument but was far more efficient to design and implement. The technique can, in principle, be quickly applied to any target concept of interest. We conclude that comparative judgement is a valid, reliable and practical tool that could help to increase both the quantity and quality of quantitative research in education.","author":[{"dropping-particle":"","family":"Jones","given":"Ian","non-dropping-particle":"","parse-names":false,"suffix":""},{"dropping-particle":"","family":"Bisson","given":"Marie","non-dropping-particle":"","parse-names":false,"suffix":""},{"dropping-particle":"","family":"Gilmore","given":"Camilla","non-dropping-particle":"","parse-names":false,"suffix":""},{"dropping-particle":"","family":"Inglis","given":"Matthew","non-dropping-particle":"","parse-names":false,"suffix":""}],"container-title":"British Educational Research Journal","id":"ITEM-2","issue":"3","issued":{"date-parts":[["2019"]]},"page":"662-680","title":"Measuring conceptual understanding in randomised controlled trials: Can comparative judgement help?","type":"article-journal","volume":"45"},"uris":["http://www.mendeley.com/documents/?uuid=da389fab-028e-44cd-a903-112aec4915fd"]},{"id":"ITEM-3","itemData":{"DOI":"10.1177/0146621617748321","ISSN":"15523497","abstract":"Comparative judgment (CJ) is an alternative method for assessing competences based on Thurstone’s law of comparative judgment. Assessors are asked to compare pairs of students work (representations) and judge which one is better on a certain competence. These judgments are analyzed using the Bradly–Terry–Luce model resulting in logit estimates for the representations. In this context, the Scale Separation Reliability (SSR), coming from Rasch modeling, is typically used as reliability measure. But, to the knowledge of the authors, it has never been systematically investigated if the meaning of the SSR can be transferred from Rasch to CJ. As the meaning of the reliability is an important question for both assessment theory and practice, the current study looks into this. A meta-analysis is performed on 26 CJ assessments. For every assessment, split-halves are performed based on assessor. The rank orders of the whole assessment and the halves are correlated and compared with SSR values using Bland–Altman plots. The correlation between the halves of an assessment was compared with the SSR of the whole assessment showing that the SSR is a good measure for split-half reliability. Comparing the SSR of one of the halves with the correlation between the two respective halves showed that the SSR can also be interpreted as an interrater correlation. Regarding SSR as expressing a correlation with the truth, the results are mixed.","author":[{"dropping-particle":"","family":"Verhavert","given":"San","non-dropping-particle":"","parse-names":false,"suffix":""},{"dropping-particle":"","family":"Maeyer","given":"Sven","non-dropping-particle":"De","parse-names":false,"suffix":""},{"dropping-particle":"","family":"Donche","given":"Vincent","non-dropping-particle":"","parse-names":false,"suffix":""},{"dropping-particle":"","family":"Coertjens","given":"Liesje","non-dropping-particle":"","parse-names":false,"suffix":""}],"container-title":"Applied Psychological Measurement","id":"ITEM-3","issue":"6","issued":{"date-parts":[["2018"]]},"page":"428-445","title":"Scale Separation Reliability: What Does It Mean in the Context of Comparative Judgment?","type":"article-journal","volume":"42"},"uris":["http://www.mendeley.com/documents/?uuid=ddf4605f-1545-492d-bfbc-d9d154743294"]}],"mendeley":{"formattedCitation":"(Ben Davies et al., 2020; Jones et al., 2019; Verhavert et al., 2018)","plainTextFormattedCitation":"(Ben Davies et al., 2020; Jones et al., 2019; Verhavert et al., 2018)","previouslyFormattedCitation":"(Ben Davies et al., 2020; Jones et al., 2019; Verhavert et al., 2018)"},"properties":{"noteIndex":0},"schema":"https://github.com/citation-style-language/schema/raw/master/csl-citation.json"}</w:instrText>
      </w:r>
      <w:r w:rsidR="0067481E">
        <w:fldChar w:fldCharType="separate"/>
      </w:r>
      <w:r w:rsidR="005C5D96" w:rsidRPr="005C5D96">
        <w:rPr>
          <w:noProof/>
        </w:rPr>
        <w:t>(Ben Davies et al., 2020; Jones et al., 2019; Verhavert et al., 2018)</w:t>
      </w:r>
      <w:r w:rsidR="0067481E">
        <w:fldChar w:fldCharType="end"/>
      </w:r>
      <w:commentRangeEnd w:id="12"/>
      <w:r w:rsidR="0067481E">
        <w:rPr>
          <w:rStyle w:val="CommentReference"/>
        </w:rPr>
        <w:commentReference w:id="12"/>
      </w:r>
      <w:r w:rsidRPr="005C5D96">
        <w:t xml:space="preserve">. </w:t>
      </w:r>
      <w:r>
        <w:t xml:space="preserve">In a meta-analysis of </w:t>
      </w:r>
      <w:r w:rsidR="003C05C1">
        <w:t xml:space="preserve">49 </w:t>
      </w:r>
      <w:r>
        <w:t xml:space="preserve">comparative judgment-based </w:t>
      </w:r>
      <w:r w:rsidR="003C05C1">
        <w:t>studies</w:t>
      </w:r>
      <w:r>
        <w:t xml:space="preserve">, </w:t>
      </w:r>
      <w:r w:rsidR="000D13A2">
        <w:fldChar w:fldCharType="begin" w:fldLock="1"/>
      </w:r>
      <w:r w:rsidR="005C5D96">
        <w:instrText>ADDIN CSL_CITATION {"citationItems":[{"id":"ITEM-1","itemData":{"DOI":"10.1080/0969594X.2019.1602027","ISSN":"1465329X","abstract":"Comparative Judgement (CJ) aims to improve the quality of performance-based assessments by letting multiple assessors judge pairs of performances. CJ is generally associated with high levels of reliability, but there is also a large variation in reliability between assessments. This study investigates which assessment characteristics influence the level of reliability. A meta-analysis was performed on the results of 49 CJ assessments. Results show that there was an effect of the number of comparisons on the level of reliability. In addition, the probability of reaching an asymptote in the reliability, i.e., the point where large effort is needed to only slightly increase the reliability, was larger for experts and peers than for novices. For reliability levels of.70 between 10 and 14 comparisons per performance are needed. This rises to 26 to 37 comparisons for a reliability of.90.","author":[{"dropping-particle":"","family":"Verhavert","given":"San","non-dropping-particle":"","parse-names":false,"suffix":""},{"dropping-particle":"","family":"Bouwer","given":"Renske","non-dropping-particle":"","parse-names":false,"suffix":""},{"dropping-particle":"","family":"Donche","given":"Vincent","non-dropping-particle":"","parse-names":false,"suffix":""},{"dropping-particle":"","family":"Maeyer","given":"Sven","non-dropping-particle":"De","parse-names":false,"suffix":""}],"container-title":"Assessment in Education: Principles, Policy and Practice","id":"ITEM-1","issue":"5","issued":{"date-parts":[["2019"]]},"page":"541-562","publisher":"Routledge","title":"A meta-analysis on the reliability of comparative judgement","type":"article-journal","volume":"26"},"uris":["http://www.mendeley.com/documents/?uuid=7ac353dc-63dc-4aa0-a9ae-45cdbc80fa52"]}],"mendeley":{"formattedCitation":"(Verhavert et al., 2019)","manualFormatting":"Verhavert et al. (2019)","plainTextFormattedCitation":"(Verhavert et al., 2019)","previouslyFormattedCitation":"(Verhavert et al., 2019)"},"properties":{"noteIndex":0},"schema":"https://github.com/citation-style-language/schema/raw/master/csl-citation.json"}</w:instrText>
      </w:r>
      <w:r w:rsidR="000D13A2">
        <w:fldChar w:fldCharType="separate"/>
      </w:r>
      <w:r w:rsidR="000D13A2" w:rsidRPr="000D13A2">
        <w:rPr>
          <w:noProof/>
        </w:rPr>
        <w:t>Verhavert et al.</w:t>
      </w:r>
      <w:r w:rsidR="000D13A2">
        <w:rPr>
          <w:noProof/>
        </w:rPr>
        <w:t xml:space="preserve"> (</w:t>
      </w:r>
      <w:r w:rsidR="000D13A2" w:rsidRPr="000D13A2">
        <w:rPr>
          <w:noProof/>
        </w:rPr>
        <w:t>2019)</w:t>
      </w:r>
      <w:r w:rsidR="000D13A2">
        <w:fldChar w:fldCharType="end"/>
      </w:r>
      <w:r w:rsidR="000D13A2">
        <w:t xml:space="preserve"> </w:t>
      </w:r>
      <w:r>
        <w:t xml:space="preserve">demonstrated that this split-half measure is significantly correlated with SSR and can therefore also be meaningfully interpreted as a measure of internal consistency. This suggests that the more resource-intensive approach to reliability may be unnecessary. </w:t>
      </w:r>
    </w:p>
    <w:p w14:paraId="7BDFE875" w14:textId="77777777" w:rsidR="009F1559" w:rsidRDefault="009F1559" w:rsidP="009F1559"/>
    <w:p w14:paraId="07018BE2" w14:textId="7125CA68" w:rsidR="009F1559" w:rsidRDefault="003C05C1" w:rsidP="00D76E6E">
      <w:proofErr w:type="spellStart"/>
      <w:r>
        <w:t>Verhavert</w:t>
      </w:r>
      <w:proofErr w:type="spellEnd"/>
      <w:r>
        <w:t xml:space="preserve"> et al. (2019) also</w:t>
      </w:r>
      <w:r w:rsidR="009F1559">
        <w:t xml:space="preserve"> found that in general, one requires </w:t>
      </w:r>
      <w:r>
        <w:t xml:space="preserve">only </w:t>
      </w:r>
      <w:r w:rsidR="009F1559">
        <w:t xml:space="preserve">12 judgments per script to expect to reach an acceptable threshold, </w:t>
      </w:r>
      <m:oMath>
        <m:r>
          <w:rPr>
            <w:rFonts w:ascii="Cambria Math" w:hAnsi="Cambria Math"/>
          </w:rPr>
          <m:t>SSR &gt; 0.7.</m:t>
        </m:r>
      </m:oMath>
      <w:r w:rsidR="009F1559">
        <w:t xml:space="preserve"> With split-half reliability in mind, </w:t>
      </w:r>
      <w:r w:rsidR="00121DD3">
        <w:t>we recommend that researchers</w:t>
      </w:r>
      <w:r w:rsidR="009F1559">
        <w:t xml:space="preserve"> aim to collect 20 judgments per script</w:t>
      </w:r>
      <w:r w:rsidR="00121DD3">
        <w:t xml:space="preserve"> in exploratory research where comparative judgement is not a proven method in the field. </w:t>
      </w:r>
      <w:r w:rsidR="009F1559">
        <w:t xml:space="preserve">This is more than enough to evaluate SSR and facilitates inter-rater reliability analysis based on approximately 10 judgments per script. </w:t>
      </w:r>
      <w:r w:rsidR="00D76E6E">
        <w:t xml:space="preserve">Once reliability has been established in a particular field of study, researchers might then consider reducing their requirements to </w:t>
      </w:r>
      <w:proofErr w:type="spellStart"/>
      <w:r w:rsidR="00D76E6E">
        <w:t>Verhavert</w:t>
      </w:r>
      <w:proofErr w:type="spellEnd"/>
      <w:r w:rsidR="00D76E6E">
        <w:t xml:space="preserve"> et al.’s 12 judgements per script. </w:t>
      </w:r>
    </w:p>
    <w:p w14:paraId="51D2E0D4" w14:textId="77777777" w:rsidR="00D76E6E" w:rsidRDefault="00D76E6E" w:rsidP="00D76E6E"/>
    <w:p w14:paraId="572CF8A6" w14:textId="243E3D56" w:rsidR="00D76E6E" w:rsidRPr="003565DD" w:rsidRDefault="00D76E6E" w:rsidP="00D76E6E">
      <w:pPr>
        <w:pStyle w:val="Heading4"/>
      </w:pPr>
      <w:r>
        <w:t>Judge and script misfits</w:t>
      </w:r>
    </w:p>
    <w:p w14:paraId="27D302D3" w14:textId="054A44D1" w:rsidR="00EA595F" w:rsidRDefault="00EA595F" w:rsidP="00EA595F">
      <w:r>
        <w:t xml:space="preserve">A third possible approach to reliability is a measure of an item's fit to the model. For every pairwise comparison, it is possible to deduce a measure of `surprise' </w:t>
      </w:r>
      <w:r w:rsidR="00D61292">
        <w:t xml:space="preserve">(Pollitt 2012, p. 164). </w:t>
      </w:r>
      <w:r>
        <w:t>inherent in that comparison. The degree of surprise, or fit, is quantified by the difference between the expected and observed values. By considering the surprise inherent in decisions made by a given judge, one can produce a measure of the misfit for that judge.</w:t>
      </w:r>
    </w:p>
    <w:p w14:paraId="6520309E" w14:textId="77777777" w:rsidR="00EA595F" w:rsidRDefault="00EA595F" w:rsidP="00EA595F"/>
    <w:p w14:paraId="1EF600AE" w14:textId="48D7DA88" w:rsidR="00EA595F" w:rsidRDefault="00EA595F" w:rsidP="00EA595F">
      <w:r>
        <w:lastRenderedPageBreak/>
        <w:t xml:space="preserve">The role and use of misfit in the literature has been inconsistent, raising questions about its value for </w:t>
      </w:r>
      <w:r w:rsidR="006248F3">
        <w:t>social science</w:t>
      </w:r>
      <w:r>
        <w:t xml:space="preserve"> research. </w:t>
      </w:r>
      <w:r w:rsidR="006248F3">
        <w:t>We</w:t>
      </w:r>
      <w:r>
        <w:t xml:space="preserve"> position misfit as related to reliability as it is a measure of the difference between judges and can hence be viewed as a proxy for inter-rater reliability. However, its standard usage, set out by </w:t>
      </w:r>
      <w:r w:rsidR="006248F3">
        <w:t>Pollitt (2012)</w:t>
      </w:r>
      <w:r>
        <w:t xml:space="preserve"> is one regarding quality control and is hence more closely akin to </w:t>
      </w:r>
      <w:r w:rsidR="005A28A7">
        <w:t>(</w:t>
      </w:r>
      <w:r>
        <w:t>external</w:t>
      </w:r>
      <w:r w:rsidR="005A28A7">
        <w:t>)</w:t>
      </w:r>
      <w:r>
        <w:t xml:space="preserve"> validity. While it is reasonable to evaluate the quality of a given dataset by investigating the number of judges (and scripts) behaving unexpectedly, two problems arise when using this measure to consider excluding data. These stem from the tension between misfit as a measure of reliability or validity. </w:t>
      </w:r>
    </w:p>
    <w:p w14:paraId="5E84E089" w14:textId="77777777" w:rsidR="00EA595F" w:rsidRDefault="00EA595F" w:rsidP="00EA595F"/>
    <w:p w14:paraId="2AA6D2FE" w14:textId="77777777" w:rsidR="00EA595F" w:rsidRDefault="00EA595F" w:rsidP="00EA595F">
      <w:r>
        <w:t xml:space="preserve">The first is a recursion problem. After excluding the misfit data, one presumably computes a new model and checks for misfit data again. It is likely that new data will now appear as misfitting. This problem can be solved with pre-registered analysis. However, in doing so, the misfit measure becomes a tool to improve the quality of the </w:t>
      </w:r>
      <w:proofErr w:type="gramStart"/>
      <w:r>
        <w:t>data, but</w:t>
      </w:r>
      <w:proofErr w:type="gramEnd"/>
      <w:r>
        <w:t xml:space="preserve"> loses its power to evaluate reliability and validity. </w:t>
      </w:r>
    </w:p>
    <w:p w14:paraId="5CF93157" w14:textId="77777777" w:rsidR="00EA595F" w:rsidRDefault="00EA595F" w:rsidP="00EA595F"/>
    <w:p w14:paraId="5EE6B2FE" w14:textId="231ACE76" w:rsidR="00EA595F" w:rsidRDefault="00EA595F" w:rsidP="00EA595F">
      <w:r>
        <w:t xml:space="preserve">Similarly, it is unclear what researchers should do with responses identified as misfits, but that do not appear qualitatively unusual. In </w:t>
      </w:r>
      <w:r w:rsidR="001B1106">
        <w:t>social science</w:t>
      </w:r>
      <w:r>
        <w:t xml:space="preserve">, comparative judgment is often used on the premise that identifying </w:t>
      </w:r>
      <w:r w:rsidR="001B1106">
        <w:t xml:space="preserve">artefacts </w:t>
      </w:r>
      <w:r>
        <w:t xml:space="preserve">is difficult in isolation. A researcher can `examine' a misfit </w:t>
      </w:r>
      <w:r w:rsidR="001B1106">
        <w:t>artefact</w:t>
      </w:r>
      <w:r>
        <w:t xml:space="preserve"> and qualitatively consider its place in the dataset, but this subjective approach appears to somewhat undermine the quantitatively driven method. </w:t>
      </w:r>
    </w:p>
    <w:p w14:paraId="536D92B0" w14:textId="77777777" w:rsidR="00EA595F" w:rsidRDefault="00EA595F" w:rsidP="00EA595F"/>
    <w:p w14:paraId="6113D4C0" w14:textId="4176A7E2" w:rsidR="005C5D96" w:rsidRDefault="001B1106" w:rsidP="009447A1">
      <w:r>
        <w:lastRenderedPageBreak/>
        <w:t>We</w:t>
      </w:r>
      <w:r w:rsidR="00EA595F">
        <w:t xml:space="preserve"> argue that misfit is not a productive tool for research purposes and hence do not r</w:t>
      </w:r>
      <w:r>
        <w:t>ecommend that researchers r</w:t>
      </w:r>
      <w:r w:rsidR="00EA595F">
        <w:t>eport these values.</w:t>
      </w:r>
      <w:r w:rsidR="00F67B7F">
        <w:t xml:space="preserve"> </w:t>
      </w:r>
      <w:r w:rsidR="00FA0766">
        <w:t xml:space="preserve">See </w:t>
      </w:r>
      <w:r w:rsidR="005C5D96">
        <w:fldChar w:fldCharType="begin" w:fldLock="1"/>
      </w:r>
      <w:r w:rsidR="00DF7BF4">
        <w:instrText>ADDIN CSL_CITATION {"citationItems":[{"id":"ITEM-1","itemData":{"author":[{"dropping-particle":"","family":"Davies","given":"Benjamin","non-dropping-particle":"","parse-names":false,"suffix":""}],"id":"ITEM-1","issue":"January","issued":{"date-parts":[["2020"]]},"title":"Comparative Judgment and Proof","type":"article-journal"},"uris":["http://www.mendeley.com/documents/?uuid=06de40f8-a7c5-4fa6-8dd1-54a094556c54"]}],"mendeley":{"formattedCitation":"(Benjamin Davies, 2020)","manualFormatting":"Davies (2020)","plainTextFormattedCitation":"(Benjamin Davies, 2020)","previouslyFormattedCitation":"(Benjamin Davies, 2020)"},"properties":{"noteIndex":0},"schema":"https://github.com/citation-style-language/schema/raw/master/csl-citation.json"}</w:instrText>
      </w:r>
      <w:r w:rsidR="005C5D96">
        <w:fldChar w:fldCharType="separate"/>
      </w:r>
      <w:r w:rsidR="005C5D96" w:rsidRPr="005C5D96">
        <w:rPr>
          <w:noProof/>
        </w:rPr>
        <w:t>Davies</w:t>
      </w:r>
      <w:r w:rsidR="005C5D96">
        <w:rPr>
          <w:noProof/>
        </w:rPr>
        <w:t xml:space="preserve"> (</w:t>
      </w:r>
      <w:r w:rsidR="005C5D96" w:rsidRPr="005C5D96">
        <w:rPr>
          <w:noProof/>
        </w:rPr>
        <w:t>2020)</w:t>
      </w:r>
      <w:r w:rsidR="005C5D96">
        <w:fldChar w:fldCharType="end"/>
      </w:r>
      <w:r w:rsidR="005C5D96">
        <w:t xml:space="preserve"> for</w:t>
      </w:r>
      <w:r w:rsidR="005E2562">
        <w:t xml:space="preserve"> the technical details of </w:t>
      </w:r>
      <w:r w:rsidR="00FA0766">
        <w:t>misfit calculations, and a more substantive discussion of the</w:t>
      </w:r>
      <w:r w:rsidR="005C5D96">
        <w:t xml:space="preserve"> associated limitations. </w:t>
      </w:r>
    </w:p>
    <w:p w14:paraId="037CF245" w14:textId="77777777" w:rsidR="009447A1" w:rsidRDefault="009447A1" w:rsidP="009447A1"/>
    <w:p w14:paraId="40DFB563" w14:textId="785F8BAD" w:rsidR="00E72013" w:rsidRDefault="00E72013" w:rsidP="00E72013">
      <w:pPr>
        <w:pStyle w:val="Heading3"/>
      </w:pPr>
      <w:r>
        <w:t>Validity</w:t>
      </w:r>
    </w:p>
    <w:p w14:paraId="29CED30A" w14:textId="6596EA38" w:rsidR="009447A1" w:rsidRDefault="008E2524" w:rsidP="009447A1">
      <w:commentRangeStart w:id="13"/>
      <w:r>
        <w:t>In this section, we</w:t>
      </w:r>
      <w:r w:rsidR="009447A1">
        <w:t xml:space="preserve"> discuss three common approaches to generating validity evidence in the literature on comparative judgment: </w:t>
      </w:r>
      <w:r w:rsidR="009447A1" w:rsidRPr="008E2524">
        <w:rPr>
          <w:i/>
          <w:iCs/>
        </w:rPr>
        <w:t xml:space="preserve">expert testimony, content analysis, and </w:t>
      </w:r>
      <w:r w:rsidRPr="008E2524">
        <w:rPr>
          <w:i/>
          <w:iCs/>
        </w:rPr>
        <w:t>c</w:t>
      </w:r>
      <w:r w:rsidR="009447A1" w:rsidRPr="008E2524">
        <w:rPr>
          <w:i/>
          <w:iCs/>
        </w:rPr>
        <w:t>omparative analysis</w:t>
      </w:r>
      <w:r w:rsidR="009447A1">
        <w:t xml:space="preserve">. </w:t>
      </w:r>
      <w:commentRangeEnd w:id="13"/>
      <w:r w:rsidR="00AE28C3">
        <w:rPr>
          <w:rStyle w:val="CommentReference"/>
        </w:rPr>
        <w:commentReference w:id="13"/>
      </w:r>
    </w:p>
    <w:p w14:paraId="69A44F64" w14:textId="77777777" w:rsidR="00AE28C3" w:rsidRDefault="00AE28C3" w:rsidP="009447A1"/>
    <w:p w14:paraId="0424462C" w14:textId="39A40D16" w:rsidR="00AE28C3" w:rsidRPr="003565DD" w:rsidRDefault="00AE28C3" w:rsidP="00AE28C3">
      <w:pPr>
        <w:pStyle w:val="Heading4"/>
      </w:pPr>
      <w:r>
        <w:t>Expert testimony</w:t>
      </w:r>
    </w:p>
    <w:p w14:paraId="52CF28CD" w14:textId="15D11A04" w:rsidR="009447A1" w:rsidRDefault="009447A1" w:rsidP="00295B61">
      <w:r>
        <w:t>It is common to investigate the validity of comparative judgment scores using expert testimony</w:t>
      </w:r>
      <w:r w:rsidR="00DF7BF4">
        <w:t xml:space="preserve">, as in </w:t>
      </w:r>
      <w:r w:rsidR="00DF7BF4">
        <w:fldChar w:fldCharType="begin" w:fldLock="1"/>
      </w:r>
      <w:r w:rsidR="00E62BA5">
        <w:instrText>ADDIN CSL_CITATION {"citationItems":[{"id":"ITEM-1","itemData":{"author":[{"dropping-particle":"","family":"Pollitt","given":"Alastair","non-dropping-particle":"","parse-names":false,"suffix":""},{"dropping-particle":"","family":"Murray","given":"Neil L","non-dropping-particle":"","parse-names":false,"suffix":""}],"container-title":"Performance testing, cognition and assessment. Selected papers from the 15th Language Testing Research Colloquium, Cambridge and Arnhem","id":"ITEM-1","issue":"August","issued":{"date-parts":[["1993"]]},"page":"74-91","title":"What raters really pay attention to","type":"article-journal"},"uris":["http://www.mendeley.com/documents/?uuid=6a5913d9-a651-4730-a04c-14ce62b50762"]}],"mendeley":{"formattedCitation":"(Pollitt &amp; Murray, 1996)","manualFormatting":"(Pollitt &amp; Murray, 1993)","plainTextFormattedCitation":"(Pollitt &amp; Murray, 1996)","previouslyFormattedCitation":"(Pollitt &amp; Murray, 1996)"},"properties":{"noteIndex":0},"schema":"https://github.com/citation-style-language/schema/raw/master/csl-citation.json"}</w:instrText>
      </w:r>
      <w:r w:rsidR="00DF7BF4">
        <w:fldChar w:fldCharType="separate"/>
      </w:r>
      <w:r w:rsidR="00DF7BF4" w:rsidRPr="00DF7BF4">
        <w:rPr>
          <w:noProof/>
        </w:rPr>
        <w:t>(Pollitt &amp; Murray, 199</w:t>
      </w:r>
      <w:r w:rsidR="00E62BA5">
        <w:rPr>
          <w:noProof/>
        </w:rPr>
        <w:t>3</w:t>
      </w:r>
      <w:r w:rsidR="00DF7BF4" w:rsidRPr="00DF7BF4">
        <w:rPr>
          <w:noProof/>
        </w:rPr>
        <w:t>)</w:t>
      </w:r>
      <w:r w:rsidR="00DF7BF4">
        <w:fldChar w:fldCharType="end"/>
      </w:r>
      <w:r w:rsidR="00DF7BF4">
        <w:t xml:space="preserve">. </w:t>
      </w:r>
      <w:r>
        <w:t xml:space="preserve">This testimony usually serves dual purposes within the research design. Most immediately, researchers compare expert testimony to theoretically expected ideas. For example, in their investigation of primary students' portfolio-based tasks in science and technology, </w:t>
      </w:r>
      <w:r w:rsidR="007F31CF">
        <w:fldChar w:fldCharType="begin" w:fldLock="1"/>
      </w:r>
      <w:r w:rsidR="007F31CF">
        <w:instrText>ADDIN CSL_CITATION {"citationItems":[{"id":"ITEM-1","itemData":{"DOI":"10.1007/s10798-011-9191-3","ISSN":"09577572","abstract":"This article reports on the outcomes from the e-scape Primary Scientific and Technological Understanding Assessment Project (2009-2010), which aimed to support primary teachers in developing valid portfolio-based tasks to assess pupils' scientific and technological enquiry skills at age 11. This was part of the wider 'e-scape' project (2003-present), which has developed an innovative controlled alternative to design &amp;technology and science public assessment at age 16. Teachers from eight primary schools were trained in the use of an online task-authoring tool to develop and trial assessment activities based on current classroom work. To compile their e-portfolios of assessment evidence, pupils used netbook devices, which afford multi-modal responses (text, drawing, photo, audio, video, spreadsheet) whilst leaving space on pupils' tables for practical investigations. Once the pupil e-portfolios had been uploaded to the secure e-scape website, teachers assessed them using a 'comparative judgement' approach to produce a rank order with a high reliability coefficient. Participant teachers recognised the strength of the e-scape approach in terms of facilitating and managing pupils' responses to assessment tasks in the classroom, which they successfully adapted to suit primary pedagogy. In particular, the benefits of scaffolding complex assessment tasks through the step-wise e-scape process in the authoring tool represented for some of the teachers a pedagogically significant development in terms of their planning. © 2011 Springer Science+Business Media B.V.","author":[{"dropping-particle":"","family":"Davies","given":"Dan","non-dropping-particle":"","parse-names":false,"suffix":""},{"dropping-particle":"","family":"Collier","given":"Chris","non-dropping-particle":"","parse-names":false,"suffix":""},{"dropping-particle":"","family":"Howe","given":"Alan","non-dropping-particle":"","parse-names":false,"suffix":""}],"container-title":"International Journal of Technology and Design Education","id":"ITEM-1","issue":"2","issued":{"date-parts":[["2012"]]},"page":"247-263","title":"Assessing scientific and technological enquiry skills at age 11 using the e-scape system","type":"article-journal","volume":"22"},"uris":["http://www.mendeley.com/documents/?uuid=76c06e6f-1fec-44b0-bc7a-e849937c1f72"]}],"mendeley":{"formattedCitation":"(D. Davies et al., 2012)","manualFormatting":"Davies et al. (2012)","plainTextFormattedCitation":"(D. Davies et al., 2012)","previouslyFormattedCitation":"(D. Davies et al., 2012)"},"properties":{"noteIndex":0},"schema":"https://github.com/citation-style-language/schema/raw/master/csl-citation.json"}</w:instrText>
      </w:r>
      <w:r w:rsidR="007F31CF">
        <w:fldChar w:fldCharType="separate"/>
      </w:r>
      <w:r w:rsidR="007F31CF" w:rsidRPr="007F31CF">
        <w:rPr>
          <w:noProof/>
        </w:rPr>
        <w:t>Davies et al.</w:t>
      </w:r>
      <w:r w:rsidR="007F31CF">
        <w:rPr>
          <w:noProof/>
        </w:rPr>
        <w:t xml:space="preserve"> (</w:t>
      </w:r>
      <w:r w:rsidR="007F31CF" w:rsidRPr="007F31CF">
        <w:rPr>
          <w:noProof/>
        </w:rPr>
        <w:t>2012)</w:t>
      </w:r>
      <w:r w:rsidR="007F31CF">
        <w:fldChar w:fldCharType="end"/>
      </w:r>
      <w:r>
        <w:t xml:space="preserve"> drew positive conclusions regarding the validity of their task based on the theoretically appropriate priorities expressed by the judges. </w:t>
      </w:r>
      <w:r w:rsidR="007F31CF">
        <w:t xml:space="preserve">Similarly, </w:t>
      </w:r>
      <w:r w:rsidR="007F31CF">
        <w:fldChar w:fldCharType="begin" w:fldLock="1"/>
      </w:r>
      <w:r w:rsidR="00295B61">
        <w:instrText>ADDIN CSL_CITATION {"citationItems":[{"id":"ITEM-1","itemData":{"DOI":"10.1007/s10763-013-9497-6","ISSN":"1573-1774","abstract":"There is an increasing demand from employers and universities for school leavers to be able to apply their mathematical knowledge to problem solving in varied and unfamiliar contexts. These aspects are however neglected in most examinations of mathematics and, consequentially, in classroom teaching. One barrier to the inclusion of mathematical problem solving in assessment is that the skills involved are difficult to define and assess objectively. We present two studies that test a method called comparative judgement (CJ) that might be well suited to assessing mathematical problem solving. CJ is an alternative to traditional scoring that is based on collective expert judgements of students' work rather than item-by-item scoring schemes. In study 1, we used CJ to assess traditional mathematics tests and found it performed validly and reliably. In study 2, we used CJ to assess mathematical problem-solving tasks and again found it performed validly and reliably. We discuss the implications of the results for further research and the implications of CJ for the design of mathematical problem-solving tasks.","author":[{"dropping-particle":"","family":"Jones","given":"Ian","non-dropping-particle":"","parse-names":false,"suffix":""},{"dropping-particle":"","family":"Swan","given":"Malcolm","non-dropping-particle":"","parse-names":false,"suffix":""},{"dropping-particle":"","family":"Pollitt","given":"Alastair","non-dropping-particle":"","parse-names":false,"suffix":""}],"container-title":"International Journal of Science and Mathematics Education","id":"ITEM-1","issue":"1","issued":{"date-parts":[["2015"]]},"page":"151-177","title":"ASSESSING MATHEMATICAL PROBLEM SOLVING USING COMPARATIVE JUDGEMENT","type":"article-journal","volume":"13"},"uris":["http://www.mendeley.com/documents/?uuid=0d9a2995-8383-49db-ab47-20906a0f1b33"]}],"mendeley":{"formattedCitation":"(Jones et al., 2015)","manualFormatting":"Jones et al. (2015)","plainTextFormattedCitation":"(Jones et al., 2015)","previouslyFormattedCitation":"(Jones et al., 2015)"},"properties":{"noteIndex":0},"schema":"https://github.com/citation-style-language/schema/raw/master/csl-citation.json"}</w:instrText>
      </w:r>
      <w:r w:rsidR="007F31CF">
        <w:fldChar w:fldCharType="separate"/>
      </w:r>
      <w:r w:rsidR="007F31CF" w:rsidRPr="007F31CF">
        <w:rPr>
          <w:noProof/>
        </w:rPr>
        <w:t>Jones et al.</w:t>
      </w:r>
      <w:r w:rsidR="007F31CF">
        <w:rPr>
          <w:noProof/>
        </w:rPr>
        <w:t xml:space="preserve"> (</w:t>
      </w:r>
      <w:r w:rsidR="007F31CF" w:rsidRPr="007F31CF">
        <w:rPr>
          <w:noProof/>
        </w:rPr>
        <w:t>2015)</w:t>
      </w:r>
      <w:r w:rsidR="007F31CF">
        <w:fldChar w:fldCharType="end"/>
      </w:r>
      <w:r w:rsidR="007F31CF">
        <w:t xml:space="preserve"> </w:t>
      </w:r>
      <w:r>
        <w:t xml:space="preserve">relied primarily on expert testimony collected via two closed-answer questionnaires in evaluating a comparative judgment-based secondary school assessment designed as an alternative to a standard British GCSE assessment. The first questionnaire asked teachers how well their alternative assessment addressed primary curriculum features. The second asked teacher judges which elements of students' responses most influenced their decision-making. In a less structured manner, </w:t>
      </w:r>
      <w:r w:rsidR="00295B61">
        <w:fldChar w:fldCharType="begin" w:fldLock="1"/>
      </w:r>
      <w:r w:rsidR="00295B61">
        <w:instrText>ADDIN CSL_CITATION {"citationItems":[{"id":"ITEM-1","itemData":{"DOI":"10.1002/berj.3519","ISSN":"14693518","abstract":"An impediment to conducting high-quality quantitative research studies in education is the paucity of valid measures of learning gains. Studies often seek to investigate students’ deep, conceptual understanding yet many measures assess only surface, procedural understanding. One reason is that the development of validated measures of conceptual understanding is resource intensive and time consuming, and success is not guaranteed. We evaluated a novel and efficient technique, based on comparative judgement, for assessing conceptual understanding. We applied the technique to a randomised controlled trial in which students were taught simple algebra based on either the Grid Algebra or the MiGen software package. The participants were Year 5 students (N = 188) drawn from four primary schools who had not encountered algebra previously. An instrument from the literature (Concepts in Secondary Mathematics and Science: Algebra Scale) and a novel comparative judgement assessment were administered following the intervention. Students in the Grid Algebra condition outperformed those in the MiGen condition on both post-test measures. The comparative judgement technique performed similarly to the standard instrument but was far more efficient to design and implement. The technique can, in principle, be quickly applied to any target concept of interest. We conclude that comparative judgement is a valid, reliable and practical tool that could help to increase both the quantity and quality of quantitative research in education.","author":[{"dropping-particle":"","family":"Jones","given":"Ian","non-dropping-particle":"","parse-names":false,"suffix":""},{"dropping-particle":"","family":"Bisson","given":"Marie","non-dropping-particle":"","parse-names":false,"suffix":""},{"dropping-particle":"","family":"Gilmore","given":"Camilla","non-dropping-particle":"","parse-names":false,"suffix":""},{"dropping-particle":"","family":"Inglis","given":"Matthew","non-dropping-particle":"","parse-names":false,"suffix":""}],"container-title":"British Educational Research Journal","id":"ITEM-1","issue":"3","issued":{"date-parts":[["2019"]]},"page":"662-680","title":"Measuring conceptual understanding in randomised controlled trials: Can comparative judgement help?","type":"article-journal","volume":"45"},"uris":["http://www.mendeley.com/documents/?uuid=da389fab-028e-44cd-a903-112aec4915fd"]}],"mendeley":{"formattedCitation":"(Jones et al., 2019)","manualFormatting":"Jones et al. (2019)","plainTextFormattedCitation":"(Jones et al., 2019)","previouslyFormattedCitation":"(Jones et al., 2019)"},"properties":{"noteIndex":0},"schema":"https://github.com/citation-style-language/schema/raw/master/csl-citation.json"}</w:instrText>
      </w:r>
      <w:r w:rsidR="00295B61">
        <w:fldChar w:fldCharType="separate"/>
      </w:r>
      <w:r w:rsidR="00295B61" w:rsidRPr="00295B61">
        <w:rPr>
          <w:noProof/>
        </w:rPr>
        <w:t xml:space="preserve">Jones et al. </w:t>
      </w:r>
      <w:r w:rsidR="00295B61">
        <w:rPr>
          <w:noProof/>
        </w:rPr>
        <w:t>(</w:t>
      </w:r>
      <w:r w:rsidR="00295B61" w:rsidRPr="00295B61">
        <w:rPr>
          <w:noProof/>
        </w:rPr>
        <w:t>2019)</w:t>
      </w:r>
      <w:r w:rsidR="00295B61">
        <w:fldChar w:fldCharType="end"/>
      </w:r>
      <w:r w:rsidR="00295B61">
        <w:t xml:space="preserve"> </w:t>
      </w:r>
      <w:r>
        <w:t xml:space="preserve">considered validity through </w:t>
      </w:r>
      <w:r>
        <w:lastRenderedPageBreak/>
        <w:t>discussions with the `project advisory panel' (p.</w:t>
      </w:r>
      <w:r w:rsidR="00295B61">
        <w:t xml:space="preserve"> </w:t>
      </w:r>
      <w:r>
        <w:t xml:space="preserve">674) of the task design and responses from a pilot study. </w:t>
      </w:r>
    </w:p>
    <w:p w14:paraId="3D8BCC68" w14:textId="77777777" w:rsidR="00295B61" w:rsidRDefault="00295B61" w:rsidP="00295B61"/>
    <w:p w14:paraId="372D8627" w14:textId="715226F1" w:rsidR="00295B61" w:rsidRPr="003565DD" w:rsidRDefault="00295B61" w:rsidP="00295B61">
      <w:pPr>
        <w:pStyle w:val="Heading4"/>
      </w:pPr>
      <w:r>
        <w:t>Content analysis</w:t>
      </w:r>
    </w:p>
    <w:p w14:paraId="76217DEA" w14:textId="11DFC334" w:rsidR="009447A1" w:rsidRDefault="009447A1" w:rsidP="00295B61">
      <w:r>
        <w:t xml:space="preserve">It is also common to pair expert testimony with qualitative analyses of the responses being judged </w:t>
      </w:r>
      <w:r w:rsidR="00295B61">
        <w:fldChar w:fldCharType="begin" w:fldLock="1"/>
      </w:r>
      <w:r w:rsidR="00D33ACC">
        <w:instrText>ADDIN CSL_CITATION {"citationItems":[{"id":"ITEM-1","itemData":{"abstract":"We administered specially-designed, free-response mathematics tasks to primary students (N = 583, ages five to 12 years old). Our focus was on whether (i) the children's responses could be reliably assessed, and (ii) the responses could provide insights into children's mathematical thinking. We used a contemporary comparative judgement technique, interviews with four teachers, and analysed a sample of six responses to make inferences about the students' mathematical thinking. We found that the sampled responses' scores, interviewees' comments and qualitative features of the sampled responses led to consistent insights on the children's mathematical thinking. We argue that free-response tasks should supplement traditional assessments in primary mathematics.","author":[{"dropping-particle":"","family":"Hunter","given":"Jodie","non-dropping-particle":"","parse-names":false,"suffix":""},{"dropping-particle":"","family":"Jones","given":"Ian","non-dropping-particle":"","parse-names":false,"suffix":""}],"container-title":"Making waves, opening spaces: Proceedings of the 41st annual conference of the Mathematics Education Research Group of Australasia","id":"ITEM-1","issued":{"date-parts":[["2018"]]},"page":"400-407","title":"Free-Response Tasks in Primary Mathematics: A Window on Students ’ Thinking","type":"article-journal"},"uris":["http://www.mendeley.com/documents/?uuid=cb13498b-70cd-4959-baed-5d8f83fecd3d"]}],"mendeley":{"formattedCitation":"(Hunter &amp; Jones, 2018)","manualFormatting":"(as in Hunter &amp; Jones, 2018)","plainTextFormattedCitation":"(Hunter &amp; Jones, 2018)","previouslyFormattedCitation":"(Hunter &amp; Jones, 2018)"},"properties":{"noteIndex":0},"schema":"https://github.com/citation-style-language/schema/raw/master/csl-citation.json"}</w:instrText>
      </w:r>
      <w:r w:rsidR="00295B61">
        <w:fldChar w:fldCharType="separate"/>
      </w:r>
      <w:r w:rsidR="00295B61" w:rsidRPr="00295B61">
        <w:rPr>
          <w:noProof/>
        </w:rPr>
        <w:t>(</w:t>
      </w:r>
      <w:r w:rsidR="00295B61">
        <w:rPr>
          <w:noProof/>
        </w:rPr>
        <w:t xml:space="preserve">as in </w:t>
      </w:r>
      <w:r w:rsidR="00295B61" w:rsidRPr="00295B61">
        <w:rPr>
          <w:noProof/>
        </w:rPr>
        <w:t>Hunter &amp; Jones, 2018)</w:t>
      </w:r>
      <w:r w:rsidR="00295B61">
        <w:fldChar w:fldCharType="end"/>
      </w:r>
      <w:r w:rsidR="00295B61">
        <w:t xml:space="preserve">. </w:t>
      </w:r>
      <w:r>
        <w:t xml:space="preserve">In these cases, researchers have evaluated validity based on comparisons between judges' testimony and a coded content analysis of the task responses. </w:t>
      </w:r>
    </w:p>
    <w:p w14:paraId="50505AC3" w14:textId="77777777" w:rsidR="00E62BA5" w:rsidRDefault="00E62BA5" w:rsidP="00295B61"/>
    <w:p w14:paraId="573882E2" w14:textId="35B6BF83" w:rsidR="009447A1" w:rsidRDefault="009447A1" w:rsidP="00453909">
      <w:r>
        <w:t xml:space="preserve">In investigating primary students' free-response explanations of mathematical concepts, </w:t>
      </w:r>
      <w:r w:rsidR="00295B61">
        <w:t>Hunter and Jones</w:t>
      </w:r>
      <w:r>
        <w:t xml:space="preserve"> conducted a content analysis for a sample of six students' responses. They reported symmetry between the comparative judgment-based scores, expert testimony from interviews with teachers, and the qualitative features of the sampled responses. On this basis, they concluded that their comparative judgment-based assessment had demonstrated validity in this case. </w:t>
      </w:r>
    </w:p>
    <w:p w14:paraId="3EDDC1CF" w14:textId="77777777" w:rsidR="00E62BA5" w:rsidRDefault="00E62BA5" w:rsidP="00453909"/>
    <w:p w14:paraId="2E01F670" w14:textId="77F13729" w:rsidR="009447A1" w:rsidRDefault="009447A1" w:rsidP="009447A1">
      <w:r>
        <w:t xml:space="preserve">Content analyses have also been used in the absence of expert testimony, instead directly comparing content analysis with comparative judgment-based scores using statistical modelling. For example, </w:t>
      </w:r>
      <w:r w:rsidR="00D33ACC">
        <w:fldChar w:fldCharType="begin" w:fldLock="1"/>
      </w:r>
      <w:r w:rsidR="00BF4771">
        <w:instrText>ADDIN CSL_CITATION {"citationItems":[{"id":"ITEM-1","itemData":{"abstract":"Traditional exams typically assess general achievement by testing procedural knowledge across a sample of mathematical domains. Here we explore whether achievement can be assessed by testing conceptual understanding across domains. This follows previous work in which we showed that comparative judgement, based on pairwise expert judgements of students' work rather than rubrics and scoring, can be used to measure understanding of a specific concept (e.g. fractions). In the present study, school students (N = 197) sat open-ended tests sampling a range of concepts, and their responses were comparatively judged. Analysis supported the validity of the approach for assessing general achievement. We conclude that comparative judgement could help improve the assessment of mathematics.","author":[{"dropping-particle":"","family":"Jones","given":"Ian","non-dropping-particle":"","parse-names":false,"suffix":""},{"dropping-particle":"","family":"Karadeniz","given":"Ilyas","non-dropping-particle":"","parse-names":false,"suffix":""}],"container-title":"Proceedings of the 2016 40th Conference of the International Group for the Psychology of Mathematics Education","id":"ITEM-1","issued":{"date-parts":[["2016"]]},"title":"An Alternative Approach To Assessing Achievement","type":"article-journal"},"uris":["http://www.mendeley.com/documents/?uuid=98b8f3f5-eb2d-4dc3-bfd1-2f858604af4e"]}],"mendeley":{"formattedCitation":"(Jones &amp; Karadeniz, 2016)","manualFormatting":"Jones and Karadeniz (2016)","plainTextFormattedCitation":"(Jones &amp; Karadeniz, 2016)","previouslyFormattedCitation":"(Jones &amp; Karadeniz, 2016)"},"properties":{"noteIndex":0},"schema":"https://github.com/citation-style-language/schema/raw/master/csl-citation.json"}</w:instrText>
      </w:r>
      <w:r w:rsidR="00D33ACC">
        <w:fldChar w:fldCharType="separate"/>
      </w:r>
      <w:r w:rsidR="00D33ACC" w:rsidRPr="00D33ACC">
        <w:rPr>
          <w:noProof/>
        </w:rPr>
        <w:t xml:space="preserve">Jones </w:t>
      </w:r>
      <w:r w:rsidR="00D33ACC">
        <w:rPr>
          <w:noProof/>
        </w:rPr>
        <w:t>and</w:t>
      </w:r>
      <w:r w:rsidR="00D33ACC" w:rsidRPr="00D33ACC">
        <w:rPr>
          <w:noProof/>
        </w:rPr>
        <w:t xml:space="preserve"> Karadeniz</w:t>
      </w:r>
      <w:r w:rsidR="00D33ACC">
        <w:rPr>
          <w:noProof/>
        </w:rPr>
        <w:t xml:space="preserve"> (</w:t>
      </w:r>
      <w:r w:rsidR="00D33ACC" w:rsidRPr="00D33ACC">
        <w:rPr>
          <w:noProof/>
        </w:rPr>
        <w:t>2016)</w:t>
      </w:r>
      <w:r w:rsidR="00D33ACC">
        <w:fldChar w:fldCharType="end"/>
      </w:r>
      <w:r w:rsidR="00D33ACC">
        <w:t xml:space="preserve"> </w:t>
      </w:r>
      <w:r>
        <w:t xml:space="preserve">investigated secondary students' conceptual understanding with a series of open-ended questions evaluated using comparative judgment. In evaluating the validity of their measure, they conducted a qualitative analysis of students' responses, coding them for five important traits predetermined from the literature. After conducting a multiple linear regression predicting comparative judgment scores using these five </w:t>
      </w:r>
      <w:r>
        <w:lastRenderedPageBreak/>
        <w:t xml:space="preserve">codes (as well as file size and performance on a standard test on fractions), </w:t>
      </w:r>
      <w:r w:rsidR="00BF4771">
        <w:t>the authors</w:t>
      </w:r>
      <w:r>
        <w:t xml:space="preserve"> concluded that their comparative judgment-based evaluation had demonstrated acceptable validity. </w:t>
      </w:r>
    </w:p>
    <w:p w14:paraId="1C57F477" w14:textId="77777777" w:rsidR="009447A1" w:rsidRDefault="009447A1" w:rsidP="009447A1"/>
    <w:p w14:paraId="5239A125" w14:textId="3F241D95" w:rsidR="00BF4771" w:rsidRPr="003565DD" w:rsidRDefault="00BF4771" w:rsidP="00BF4771">
      <w:pPr>
        <w:pStyle w:val="Heading4"/>
      </w:pPr>
      <w:r>
        <w:t>Comparative analysis</w:t>
      </w:r>
    </w:p>
    <w:p w14:paraId="3CC10979" w14:textId="0418390C" w:rsidR="009447A1" w:rsidRDefault="009447A1" w:rsidP="009447A1">
      <w:r>
        <w:t xml:space="preserve">The third approach to validity comes from quantitative comparison with theoretically similar measures. </w:t>
      </w:r>
      <w:r w:rsidR="00BF4771">
        <w:fldChar w:fldCharType="begin" w:fldLock="1"/>
      </w:r>
      <w:r w:rsidR="00A57CE5">
        <w:instrText>ADDIN CSL_CITATION {"citationItems":[{"id":"ITEM-1","itemData":{"DOI":"10.1007/s40753-016-0024-3","ISSN":"2198-9745","abstract":"The importance of improving students ’ understanding of core concepts in mathematics is well established. However, assessing the impact of different teaching interventions designed to improve students ’ conceptual understanding requires the validation of adequate measures. Here we propose a novel method of measuring conceptual understanding based on comparative judgement (CJ). Contrary to traditional instruments, the CJ approach allows test questions for any topic to be developed rapidly. In addition, CJ does not require a detailed rubric to represent conceptual understanding of a topic, as it is instead based on the collective knowledge of experts. In the current studies, we compared CJ to already established instruments to measure three topics in mathematics: understanding the use of p- values in statistics, understand- ing derivatives in calculus, and understanding the use of letters in algebra. The results showed that CJ was valid as compared to established instruments, and achieved high reliability. We conclude that CJ is a quick and efficient alternative method of measuring conceptual understanding in mathematics and could therefore be particularly useful in intervention studies","author":[{"dropping-particle":"","family":"Bisson","given":"Marie","non-dropping-particle":"","parse-names":false,"suffix":""},{"dropping-particle":"","family":"Gilmore","given":"Camilla","non-dropping-particle":"","parse-names":false,"suffix":""},{"dropping-particle":"","family":"Inglis","given":"Matthew","non-dropping-particle":"","parse-names":false,"suffix":""},{"dropping-particle":"","family":"Jones","given":"Ian","non-dropping-particle":"","parse-names":false,"suffix":""}],"container-title":"International Journal of Research in Undergraduate Mathematics Education","id":"ITEM-1","issue":"2","issued":{"date-parts":[["2016"]]},"page":"141-164","publisher":"International Journal of Research in Undergraduate Mathematics Education","title":"Measuring Conceptual Understanding Using Comparative Judgement","type":"article-journal","volume":"2"},"uris":["http://www.mendeley.com/documents/?uuid=b3f6252a-88cf-4347-9092-e82b74b5be28"]}],"mendeley":{"formattedCitation":"(Bisson et al., 2016)","manualFormatting":"Bisson et al. (2016)","plainTextFormattedCitation":"(Bisson et al., 2016)","previouslyFormattedCitation":"(Bisson et al., 2016)"},"properties":{"noteIndex":0},"schema":"https://github.com/citation-style-language/schema/raw/master/csl-citation.json"}</w:instrText>
      </w:r>
      <w:r w:rsidR="00BF4771">
        <w:fldChar w:fldCharType="separate"/>
      </w:r>
      <w:r w:rsidR="00BF4771" w:rsidRPr="00BF4771">
        <w:rPr>
          <w:noProof/>
        </w:rPr>
        <w:t xml:space="preserve">Bisson et al. </w:t>
      </w:r>
      <w:r w:rsidR="00BF4771">
        <w:rPr>
          <w:noProof/>
        </w:rPr>
        <w:t>(</w:t>
      </w:r>
      <w:r w:rsidR="00BF4771" w:rsidRPr="00BF4771">
        <w:rPr>
          <w:noProof/>
        </w:rPr>
        <w:t>2016)</w:t>
      </w:r>
      <w:r w:rsidR="00BF4771">
        <w:fldChar w:fldCharType="end"/>
      </w:r>
      <w:r w:rsidR="00BF4771">
        <w:t xml:space="preserve"> </w:t>
      </w:r>
      <w:r>
        <w:t xml:space="preserve">considered the validity of their comparative judgment-based assessments of students' conceptual understanding by comparing their new measure with outputs from existing validated measures of theoretically similar entities. For their investigation of students' understanding of </w:t>
      </w:r>
      <w:r w:rsidRPr="00BF4771">
        <w:rPr>
          <w:i/>
          <w:iCs/>
        </w:rPr>
        <w:t>p</w:t>
      </w:r>
      <w:r>
        <w:t xml:space="preserve">-values, they benchmarked comparative judgment scores against performance on the </w:t>
      </w:r>
      <w:r w:rsidR="00BF4C6B">
        <w:t xml:space="preserve">existing </w:t>
      </w:r>
      <w:r>
        <w:t>RPASS-7 test</w:t>
      </w:r>
      <w:r w:rsidR="00BF4C6B">
        <w:t>.</w:t>
      </w:r>
      <w:r>
        <w:t xml:space="preserve"> It is also common to benchmark comparative judgment-based assessments against standard measures of attainment for the population from which participants are recruited. For example, </w:t>
      </w:r>
      <w:r w:rsidR="00A57CE5">
        <w:fldChar w:fldCharType="begin" w:fldLock="1"/>
      </w:r>
      <w:r w:rsidR="00FC51F4">
        <w:instrText>ADDIN CSL_CITATION {"citationItems":[{"id":"ITEM-1","itemData":{"DOI":"10.1080/03075079.2013.821974","ISSN":"1470174X","abstract":"Peer assessment typically requires students to judge peers' work against assessment criteria. We tested an alternative approach in which students judged pairs of scripts against one another in the absence of assessment criteria. First year mathematics undergraduates (N = 194) sat a written test on conceptual understanding of multivariable calculus, then assessed their peers' responses using pairwise comparative judgement. Inter-rater reliability was investigated by randomly assigning the students to two groups and correlating the two groups' assessments. Validity was investigated by correlating the peers' assessments with (i) expert assessments, (ii) novice assessments, and (iii) marks from other module tests. We found high validity and inter-rater reliability, suggesting that the students performed well as peer assessors. We interpret the results in the light of survey and interview feedback, and discuss directions for further research into the benefits and drawbacks of peer assessment without assessment criteria.","author":[{"dropping-particle":"","family":"Jones","given":"Ian","non-dropping-particle":"","parse-names":false,"suffix":""},{"dropping-particle":"","family":"Alcock","given":"Lara","non-dropping-particle":"","parse-names":false,"suffix":""}],"container-title":"Studies in Higher Education","id":"ITEM-1","issue":"10","issued":{"date-parts":[["2014"]]},"page":"1774-1787","publisher":"Taylor &amp; Francis","title":"Peer assessment without assessment criteria","type":"article-journal","volume":"39"},"uris":["http://www.mendeley.com/documents/?uuid=81729b42-a4f0-4252-8c3e-6ee13c1964f7"]}],"mendeley":{"formattedCitation":"(Jones &amp; Alcock, 2014)","manualFormatting":"Jones and Alcock (2014)","plainTextFormattedCitation":"(Jones &amp; Alcock, 2014)","previouslyFormattedCitation":"(Jones &amp; Alcock, 2014)"},"properties":{"noteIndex":0},"schema":"https://github.com/citation-style-language/schema/raw/master/csl-citation.json"}</w:instrText>
      </w:r>
      <w:r w:rsidR="00A57CE5">
        <w:fldChar w:fldCharType="separate"/>
      </w:r>
      <w:r w:rsidR="00A57CE5" w:rsidRPr="00A57CE5">
        <w:rPr>
          <w:noProof/>
        </w:rPr>
        <w:t xml:space="preserve">Jones </w:t>
      </w:r>
      <w:r w:rsidR="00A57CE5">
        <w:rPr>
          <w:noProof/>
        </w:rPr>
        <w:t xml:space="preserve">and </w:t>
      </w:r>
      <w:r w:rsidR="00A57CE5" w:rsidRPr="00A57CE5">
        <w:rPr>
          <w:noProof/>
        </w:rPr>
        <w:t xml:space="preserve">Alcock </w:t>
      </w:r>
      <w:r w:rsidR="00A57CE5">
        <w:rPr>
          <w:noProof/>
        </w:rPr>
        <w:t>(</w:t>
      </w:r>
      <w:r w:rsidR="00A57CE5" w:rsidRPr="00A57CE5">
        <w:rPr>
          <w:noProof/>
        </w:rPr>
        <w:t>2014)</w:t>
      </w:r>
      <w:r w:rsidR="00A57CE5">
        <w:fldChar w:fldCharType="end"/>
      </w:r>
      <w:r>
        <w:t xml:space="preserve"> evaluated their assessment of conceptual understanding in introductory real analysis using the summative assessment scores attained at the end of the module on which students were enrolled.  </w:t>
      </w:r>
      <w:r w:rsidR="00FC51F4">
        <w:fldChar w:fldCharType="begin" w:fldLock="1"/>
      </w:r>
      <w:r w:rsidR="00FC51F4">
        <w:instrText>ADDIN CSL_CITATION {"citationItems":[{"id":"ITEM-1","itemData":{"DOI":"10.1007/s10763-013-9497-6","ISSN":"1573-1774","abstract":"There is an increasing demand from employers and universities for school leavers to be able to apply their mathematical knowledge to problem solving in varied and unfamiliar contexts. These aspects are however neglected in most examinations of mathematics and, consequentially, in classroom teaching. One barrier to the inclusion of mathematical problem solving in assessment is that the skills involved are difficult to define and assess objectively. We present two studies that test a method called comparative judgement (CJ) that might be well suited to assessing mathematical problem solving. CJ is an alternative to traditional scoring that is based on collective expert judgements of students' work rather than item-by-item scoring schemes. In study 1, we used CJ to assess traditional mathematics tests and found it performed validly and reliably. In study 2, we used CJ to assess mathematical problem-solving tasks and again found it performed validly and reliably. We discuss the implications of the results for further research and the implications of CJ for the design of mathematical problem-solving tasks.","author":[{"dropping-particle":"","family":"Jones","given":"Ian","non-dropping-particle":"","parse-names":false,"suffix":""},{"dropping-particle":"","family":"Swan","given":"Malcolm","non-dropping-particle":"","parse-names":false,"suffix":""},{"dropping-particle":"","family":"Pollitt","given":"Alastair","non-dropping-particle":"","parse-names":false,"suffix":""}],"container-title":"International Journal of Science and Mathematics Education","id":"ITEM-1","issue":"1","issued":{"date-parts":[["2015"]]},"page":"151-177","title":"ASSESSING MATHEMATICAL PROBLEM SOLVING USING COMPARATIVE JUDGEMENT","type":"article-journal","volume":"13"},"uris":["http://www.mendeley.com/documents/?uuid=0d9a2995-8383-49db-ab47-20906a0f1b33"]}],"mendeley":{"formattedCitation":"(Jones et al., 2015)","manualFormatting":"Jones et al. (2015)","plainTextFormattedCitation":"(Jones et al., 2015)"},"properties":{"noteIndex":0},"schema":"https://github.com/citation-style-language/schema/raw/master/csl-citation.json"}</w:instrText>
      </w:r>
      <w:r w:rsidR="00FC51F4">
        <w:fldChar w:fldCharType="separate"/>
      </w:r>
      <w:r w:rsidR="00FC51F4" w:rsidRPr="00FC51F4">
        <w:rPr>
          <w:noProof/>
        </w:rPr>
        <w:t>Jones et al.</w:t>
      </w:r>
      <w:r w:rsidR="00FC51F4">
        <w:rPr>
          <w:noProof/>
        </w:rPr>
        <w:t xml:space="preserve"> (</w:t>
      </w:r>
      <w:r w:rsidR="00FC51F4" w:rsidRPr="00FC51F4">
        <w:rPr>
          <w:noProof/>
        </w:rPr>
        <w:t>2015)</w:t>
      </w:r>
      <w:r w:rsidR="00FC51F4">
        <w:fldChar w:fldCharType="end"/>
      </w:r>
      <w:r w:rsidR="00FC51F4">
        <w:t xml:space="preserve"> </w:t>
      </w:r>
      <w:r>
        <w:t xml:space="preserve">did similarly with scores in evaluating the validity of their secondary school assessment of mathematical problem-solving. </w:t>
      </w:r>
    </w:p>
    <w:p w14:paraId="54954597" w14:textId="77777777" w:rsidR="009447A1" w:rsidRDefault="009447A1" w:rsidP="009447A1"/>
    <w:p w14:paraId="7D9B9B80" w14:textId="2AB88BFB" w:rsidR="009447A1" w:rsidRDefault="009447A1" w:rsidP="009447A1">
      <w:r w:rsidRPr="00FC51F4">
        <w:rPr>
          <w:lang w:val="es-ES"/>
        </w:rPr>
        <w:t xml:space="preserve">In a similar </w:t>
      </w:r>
      <w:proofErr w:type="spellStart"/>
      <w:r w:rsidRPr="00FC51F4">
        <w:rPr>
          <w:lang w:val="es-ES"/>
        </w:rPr>
        <w:t>vein</w:t>
      </w:r>
      <w:proofErr w:type="spellEnd"/>
      <w:r w:rsidRPr="00FC51F4">
        <w:rPr>
          <w:lang w:val="es-ES"/>
        </w:rPr>
        <w:t xml:space="preserve">, </w:t>
      </w:r>
      <w:r w:rsidR="00FC51F4">
        <w:fldChar w:fldCharType="begin" w:fldLock="1"/>
      </w:r>
      <w:r w:rsidR="00FC51F4">
        <w:rPr>
          <w:lang w:val="es-ES"/>
        </w:rPr>
        <w:instrText>ADDIN CSL_CITATION {"citationItems":[{"id":"ITEM-1","itemData":{"DOI":"10.1002/berj.3519","ISSN":"14693518","abstract":"An impediment to conducting high-quality quantitative research studies in education is the paucity of valid measures of learning gains. Studies often seek to investigate students’ deep, conceptual understanding yet many measures assess only surface, procedural understanding. One reason is that the development of validated measures of conceptual understanding is resource intensive and time consuming, and success is not guaranteed. We evaluated a novel and efficient technique, based on comparative judgement, for assessing conceptual understanding. We applied the technique to a randomised controlled trial in which students were taught simple algebra based on either the Grid Algebra or the MiGen software package. The participants were Year 5 students (N = 188) drawn from four primary schools who had not encountered algebra previously. An instrument from the literature (Concepts in Secondary Mathematics and Science: Algebra Scale) and a novel comparative judgement assessment were administered following the intervention. Students in the Grid Algebra condition outperformed those in the MiGen condition on both post-test measures. The comparative judgement technique performed similarly to the standard instrument but was far more efficient to design and implement. The technique can, in principle, be quickly applied to any target concept of interest. We conclude that comparative judgement is a valid, reliable and practical tool that could help to increase both the quantity and quality of quantitative research in education.","author":[{"dropping-particle":"","family":"Jones","given":"Ian","non-dropping-particle":"","parse-names":false,"suffix":""},{"dropping-particle":"","family":"Bisson","given":"Marie","non-dropping-particle":"","parse-names":false,"suffix":""},{"dropping-particle":"","family":"Gilmore","given":"Camilla","non-dropping-particle":"","parse-names":false,"suffix":""},{"dropping-particle":"","family":"Inglis","given":"Matthew","non-dropping-particle":"","parse-names":false,"suffix":""}],"container-title":"British Educational Research Journal","id":"ITEM-1","issue":"3","issued":{"date-parts":[["2019"]]},"page":"662-680","title":"Measuring conceptual understanding in randomised controlled trials: Can comparative judgement help?","type":"article-journal","volume":"45"},"uris":["http://www.mendeley.com/documents/?uuid=da389fab-028e-44cd-a903-112aec4915fd"]}],"mendeley":{"formattedCitation":"(Jones et al., 2019)","manualFormatting":"Jones et al. (2019)","plainTextFormattedCitation":"(Jones et al., 2019)","previouslyFormattedCitation":"(Jones et al., 2019)"},"properties":{"noteIndex":0},"schema":"https://github.com/citation-style-language/schema/raw/master/csl-citation.json"}</w:instrText>
      </w:r>
      <w:r w:rsidR="00FC51F4">
        <w:fldChar w:fldCharType="separate"/>
      </w:r>
      <w:r w:rsidR="00FC51F4" w:rsidRPr="00FC51F4">
        <w:rPr>
          <w:noProof/>
          <w:lang w:val="es-ES"/>
        </w:rPr>
        <w:t xml:space="preserve">Jones et al. </w:t>
      </w:r>
      <w:r w:rsidR="00FC51F4">
        <w:rPr>
          <w:noProof/>
        </w:rPr>
        <w:t>(</w:t>
      </w:r>
      <w:r w:rsidR="00FC51F4" w:rsidRPr="00FC51F4">
        <w:rPr>
          <w:noProof/>
        </w:rPr>
        <w:t>2019)</w:t>
      </w:r>
      <w:r w:rsidR="00FC51F4">
        <w:fldChar w:fldCharType="end"/>
      </w:r>
      <w:r>
        <w:t xml:space="preserve"> performed a </w:t>
      </w:r>
      <w:proofErr w:type="spellStart"/>
      <w:r>
        <w:t>randomised</w:t>
      </w:r>
      <w:proofErr w:type="spellEnd"/>
      <w:r>
        <w:t xml:space="preserve"> control trial using a comparative judgment measure of students' algebra performance alongside a suite of </w:t>
      </w:r>
      <w:proofErr w:type="spellStart"/>
      <w:r>
        <w:t>standardised</w:t>
      </w:r>
      <w:proofErr w:type="spellEnd"/>
      <w:r>
        <w:t xml:space="preserve"> measures of procedural understanding, conceptual understanding and general achievement, as well as writing skills and mathematics anxiety. Similar to </w:t>
      </w:r>
      <w:r w:rsidR="00FC51F4">
        <w:t>Bisson et al. (2016)</w:t>
      </w:r>
      <w:r>
        <w:t xml:space="preserve"> they considered the correlation between comparative judgment-based scores and their </w:t>
      </w:r>
      <w:proofErr w:type="spellStart"/>
      <w:r>
        <w:t>standardised</w:t>
      </w:r>
      <w:proofErr w:type="spellEnd"/>
      <w:r>
        <w:t xml:space="preserve"> measure of algebra performance. </w:t>
      </w:r>
      <w:r w:rsidR="00FC51F4">
        <w:t>Jones et al. (2019)</w:t>
      </w:r>
      <w:r>
        <w:t xml:space="preserve"> also considered the capacity of </w:t>
      </w:r>
      <w:r>
        <w:lastRenderedPageBreak/>
        <w:t xml:space="preserve">their comparative judgment-based scores to detect the effect of their RCT intervention (known to exist through their algebra measure), expecting to find divergence between their control and intervention groups. </w:t>
      </w:r>
    </w:p>
    <w:p w14:paraId="55A9820C" w14:textId="77777777" w:rsidR="009447A1" w:rsidRDefault="009447A1" w:rsidP="009447A1"/>
    <w:p w14:paraId="62EEECA2" w14:textId="6A624936" w:rsidR="009447A1" w:rsidRDefault="00FC51F4" w:rsidP="009447A1">
      <w:r>
        <w:t>Jones et al. (2019)</w:t>
      </w:r>
      <w:r w:rsidR="009447A1">
        <w:t xml:space="preserve"> further pursued this notion of divergence by comparing comparative judgment-based scores of algebra performance with writing skills, finding a moderate correlation. This was explained as a function of the primary school setting in which students' ability to produce coherent sentences was likely related to their ability to respond to the comparative judgment prompt. Nevertheless, the authors drew no explicit conclusions about validity from this evidence. With a similar method, \</w:t>
      </w:r>
      <w:proofErr w:type="gramStart"/>
      <w:r w:rsidR="009447A1">
        <w:t>cite{</w:t>
      </w:r>
      <w:proofErr w:type="gramEnd"/>
      <w:r w:rsidR="009447A1">
        <w:t>Jones2016} found that comparative judgment scores correlated more strongly with general mathematics achievement than with reading achievement, and hence that they had found further evidence for the validity of their measure of conceptual understanding.</w:t>
      </w:r>
    </w:p>
    <w:p w14:paraId="02F900BC" w14:textId="77777777" w:rsidR="009447A1" w:rsidRDefault="009447A1" w:rsidP="009447A1"/>
    <w:p w14:paraId="259DE5C5" w14:textId="27265214" w:rsidR="009447A1" w:rsidRDefault="00472882" w:rsidP="009447A1">
      <w:r>
        <w:t xml:space="preserve">Jones and </w:t>
      </w:r>
      <w:proofErr w:type="spellStart"/>
      <w:r>
        <w:t>Alcock</w:t>
      </w:r>
      <w:proofErr w:type="spellEnd"/>
      <w:r>
        <w:t xml:space="preserve"> (2014)</w:t>
      </w:r>
      <w:r w:rsidR="009447A1">
        <w:t xml:space="preserve"> also considered divergence as a measure of validity, albeit via a different mechanism. By judging their introductory analysis assessment with expert, external non-expert and peer judges, they evaluated the extent to which the scores produced were based on inherently mathematical features. Upon finding a significant difference between models produced by the judging cohorts, these authors concluded their data demonstrated validity as an assessment of mathematics, rather than non-mathematical features upon which the non-</w:t>
      </w:r>
      <w:proofErr w:type="gramStart"/>
      <w:r w:rsidR="009447A1">
        <w:t>experts</w:t>
      </w:r>
      <w:proofErr w:type="gramEnd"/>
      <w:r w:rsidR="009447A1">
        <w:t xml:space="preserve"> judges were assumed to have focused.</w:t>
      </w:r>
    </w:p>
    <w:p w14:paraId="69FF4A90" w14:textId="5B94F69D" w:rsidR="00B75A86" w:rsidRDefault="00B75A86" w:rsidP="00D35CCF">
      <w:pPr>
        <w:pStyle w:val="Heading3"/>
      </w:pPr>
    </w:p>
    <w:p w14:paraId="32CC05AE" w14:textId="77777777" w:rsidR="008A1223" w:rsidRPr="00B75A86" w:rsidRDefault="008A1223" w:rsidP="008A1223">
      <w:pPr>
        <w:rPr>
          <w:b/>
          <w:bCs/>
        </w:rPr>
      </w:pPr>
      <w:r w:rsidRPr="00B75A86">
        <w:rPr>
          <w:b/>
          <w:bCs/>
        </w:rPr>
        <w:t>DESIGN CONSIDERATIONS</w:t>
      </w:r>
    </w:p>
    <w:p w14:paraId="5802A852" w14:textId="184BCAAC" w:rsidR="008A1223" w:rsidRPr="00284D58" w:rsidRDefault="008A1223" w:rsidP="008A1223">
      <w:r>
        <w:lastRenderedPageBreak/>
        <w:t>The past decade has seen growing interest in comparative judgement methods amongst education researchers. In this section</w:t>
      </w:r>
      <w:ins w:id="14" w:author="Davies, Ben" w:date="2021-03-03T08:29:00Z">
        <w:r>
          <w:t>,</w:t>
        </w:r>
      </w:ins>
      <w:r>
        <w:t xml:space="preserve"> we draw on this corpus in order to identify study design principles for running comparative judgement experiments. We address the common decisions researchers must make to run a comparative judgement experiment including which software to use, what objects are to be judged, who to recruit as judges and how to prepare them, and quantitative decisions such as the number of judgements needed for a given number of objects.</w:t>
      </w:r>
      <w:r w:rsidR="00284D58">
        <w:t xml:space="preserve"> </w:t>
      </w:r>
      <w:commentRangeStart w:id="15"/>
      <w:r w:rsidR="00284D58">
        <w:t xml:space="preserve">We then outline </w:t>
      </w:r>
      <w:r w:rsidR="00284D58">
        <w:rPr>
          <w:i/>
          <w:iCs/>
        </w:rPr>
        <w:t xml:space="preserve">n </w:t>
      </w:r>
      <w:r w:rsidR="00284D58">
        <w:t xml:space="preserve">possible analysis </w:t>
      </w:r>
      <w:r w:rsidR="00C94136">
        <w:t xml:space="preserve">templates researchers might choose to adopt in addressing their chosen phenomenon of interest.  </w:t>
      </w:r>
      <w:commentRangeEnd w:id="15"/>
      <w:r w:rsidR="00C94136">
        <w:rPr>
          <w:rStyle w:val="CommentReference"/>
        </w:rPr>
        <w:commentReference w:id="15"/>
      </w:r>
    </w:p>
    <w:p w14:paraId="79002FE5" w14:textId="77777777" w:rsidR="008A1223" w:rsidRDefault="008A1223" w:rsidP="008A1223"/>
    <w:p w14:paraId="173A69CB" w14:textId="77777777" w:rsidR="008A1223" w:rsidRPr="009912A4" w:rsidRDefault="008A1223" w:rsidP="008A1223">
      <w:pPr>
        <w:rPr>
          <w:b/>
          <w:bCs/>
        </w:rPr>
      </w:pPr>
      <w:r w:rsidRPr="009912A4">
        <w:rPr>
          <w:b/>
          <w:bCs/>
        </w:rPr>
        <w:t>Comparative judgement software</w:t>
      </w:r>
    </w:p>
    <w:p w14:paraId="36F93F21" w14:textId="77777777" w:rsidR="008A1223" w:rsidRDefault="008A1223" w:rsidP="008A1223">
      <w:r>
        <w:t xml:space="preserve">Software not necessarily needed, </w:t>
      </w:r>
      <w:proofErr w:type="gramStart"/>
      <w:r>
        <w:t>e.g.</w:t>
      </w:r>
      <w:proofErr w:type="gramEnd"/>
      <w:r>
        <w:t xml:space="preserve"> Thurstone’s study and other examples where lists need only be provided. </w:t>
      </w:r>
    </w:p>
    <w:p w14:paraId="12F7992D" w14:textId="77777777" w:rsidR="008A1223" w:rsidRDefault="008A1223" w:rsidP="008A1223"/>
    <w:p w14:paraId="3FBC1210" w14:textId="77777777" w:rsidR="008A1223" w:rsidRDefault="008A1223" w:rsidP="008A1223">
      <w:proofErr w:type="gramStart"/>
      <w:r>
        <w:t>However</w:t>
      </w:r>
      <w:proofErr w:type="gramEnd"/>
      <w:r>
        <w:t xml:space="preserve"> if the objects need to be viewed directly rather than signified by a verbal label or other simple symbol then we need software</w:t>
      </w:r>
    </w:p>
    <w:p w14:paraId="2D0DCAED" w14:textId="77777777" w:rsidR="008A1223" w:rsidRDefault="008A1223" w:rsidP="008A1223"/>
    <w:p w14:paraId="052EBB25" w14:textId="77777777" w:rsidR="008A1223" w:rsidRDefault="008A1223" w:rsidP="008A1223"/>
    <w:tbl>
      <w:tblPr>
        <w:tblStyle w:val="TableGrid"/>
        <w:tblW w:w="0" w:type="auto"/>
        <w:tblLook w:val="04A0" w:firstRow="1" w:lastRow="0" w:firstColumn="1" w:lastColumn="0" w:noHBand="0" w:noVBand="1"/>
      </w:tblPr>
      <w:tblGrid>
        <w:gridCol w:w="1750"/>
        <w:gridCol w:w="1531"/>
        <w:gridCol w:w="1516"/>
        <w:gridCol w:w="1517"/>
        <w:gridCol w:w="1518"/>
        <w:gridCol w:w="1518"/>
      </w:tblGrid>
      <w:tr w:rsidR="008A1223" w14:paraId="5EB97841" w14:textId="77777777" w:rsidTr="00824032">
        <w:tc>
          <w:tcPr>
            <w:tcW w:w="1750" w:type="dxa"/>
          </w:tcPr>
          <w:p w14:paraId="6CCE3422" w14:textId="77777777" w:rsidR="008A1223" w:rsidRDefault="008A1223" w:rsidP="00824032">
            <w:pPr>
              <w:ind w:firstLine="0"/>
            </w:pPr>
            <w:commentRangeStart w:id="16"/>
          </w:p>
        </w:tc>
        <w:tc>
          <w:tcPr>
            <w:tcW w:w="1531" w:type="dxa"/>
          </w:tcPr>
          <w:p w14:paraId="3DB2F74F" w14:textId="77777777" w:rsidR="008A1223" w:rsidRDefault="008A1223" w:rsidP="00824032">
            <w:pPr>
              <w:ind w:firstLine="0"/>
            </w:pPr>
            <w:r>
              <w:t>Price</w:t>
            </w:r>
          </w:p>
        </w:tc>
        <w:tc>
          <w:tcPr>
            <w:tcW w:w="1516" w:type="dxa"/>
          </w:tcPr>
          <w:p w14:paraId="15C66E63" w14:textId="77777777" w:rsidR="008A1223" w:rsidRDefault="008A1223" w:rsidP="00824032">
            <w:pPr>
              <w:ind w:firstLine="0"/>
            </w:pPr>
          </w:p>
        </w:tc>
        <w:tc>
          <w:tcPr>
            <w:tcW w:w="1517" w:type="dxa"/>
          </w:tcPr>
          <w:p w14:paraId="788599E3" w14:textId="77777777" w:rsidR="008A1223" w:rsidRDefault="008A1223" w:rsidP="00824032">
            <w:pPr>
              <w:ind w:firstLine="0"/>
            </w:pPr>
          </w:p>
        </w:tc>
        <w:tc>
          <w:tcPr>
            <w:tcW w:w="1518" w:type="dxa"/>
          </w:tcPr>
          <w:p w14:paraId="386D9612" w14:textId="77777777" w:rsidR="008A1223" w:rsidRDefault="008A1223" w:rsidP="00824032">
            <w:pPr>
              <w:ind w:firstLine="0"/>
            </w:pPr>
          </w:p>
        </w:tc>
        <w:tc>
          <w:tcPr>
            <w:tcW w:w="1518" w:type="dxa"/>
          </w:tcPr>
          <w:p w14:paraId="5F230D13" w14:textId="77777777" w:rsidR="008A1223" w:rsidRDefault="008A1223" w:rsidP="00824032">
            <w:pPr>
              <w:ind w:firstLine="0"/>
            </w:pPr>
          </w:p>
        </w:tc>
      </w:tr>
      <w:tr w:rsidR="008A1223" w14:paraId="1B9F7427" w14:textId="77777777" w:rsidTr="00824032">
        <w:tc>
          <w:tcPr>
            <w:tcW w:w="1750" w:type="dxa"/>
          </w:tcPr>
          <w:p w14:paraId="0C47341A" w14:textId="77777777" w:rsidR="008A1223" w:rsidRDefault="008A1223" w:rsidP="00824032">
            <w:pPr>
              <w:ind w:firstLine="0"/>
            </w:pPr>
            <w:r>
              <w:t>RM Compare</w:t>
            </w:r>
          </w:p>
        </w:tc>
        <w:tc>
          <w:tcPr>
            <w:tcW w:w="1531" w:type="dxa"/>
          </w:tcPr>
          <w:p w14:paraId="22A67ECC" w14:textId="77777777" w:rsidR="008A1223" w:rsidRDefault="008A1223" w:rsidP="00824032">
            <w:pPr>
              <w:ind w:firstLine="0"/>
            </w:pPr>
            <w:r>
              <w:t>Limited free trial available</w:t>
            </w:r>
          </w:p>
        </w:tc>
        <w:tc>
          <w:tcPr>
            <w:tcW w:w="1516" w:type="dxa"/>
          </w:tcPr>
          <w:p w14:paraId="685B182C" w14:textId="77777777" w:rsidR="008A1223" w:rsidRDefault="008A1223" w:rsidP="00824032">
            <w:pPr>
              <w:ind w:firstLine="0"/>
            </w:pPr>
          </w:p>
        </w:tc>
        <w:tc>
          <w:tcPr>
            <w:tcW w:w="1517" w:type="dxa"/>
          </w:tcPr>
          <w:p w14:paraId="09BB3571" w14:textId="77777777" w:rsidR="008A1223" w:rsidRDefault="008A1223" w:rsidP="00824032">
            <w:pPr>
              <w:ind w:firstLine="0"/>
            </w:pPr>
          </w:p>
        </w:tc>
        <w:tc>
          <w:tcPr>
            <w:tcW w:w="1518" w:type="dxa"/>
          </w:tcPr>
          <w:p w14:paraId="6DFDE147" w14:textId="77777777" w:rsidR="008A1223" w:rsidRDefault="008A1223" w:rsidP="00824032">
            <w:pPr>
              <w:ind w:firstLine="0"/>
            </w:pPr>
          </w:p>
        </w:tc>
        <w:tc>
          <w:tcPr>
            <w:tcW w:w="1518" w:type="dxa"/>
          </w:tcPr>
          <w:p w14:paraId="3FB84798" w14:textId="77777777" w:rsidR="008A1223" w:rsidRDefault="008A1223" w:rsidP="00824032">
            <w:pPr>
              <w:ind w:firstLine="0"/>
            </w:pPr>
          </w:p>
        </w:tc>
      </w:tr>
      <w:tr w:rsidR="008A1223" w14:paraId="69799F54" w14:textId="77777777" w:rsidTr="00824032">
        <w:tc>
          <w:tcPr>
            <w:tcW w:w="1750" w:type="dxa"/>
          </w:tcPr>
          <w:p w14:paraId="4F37BF27" w14:textId="77777777" w:rsidR="008A1223" w:rsidRDefault="008A1223" w:rsidP="00824032">
            <w:pPr>
              <w:ind w:firstLine="0"/>
            </w:pPr>
            <w:r>
              <w:t>No More Marking</w:t>
            </w:r>
          </w:p>
        </w:tc>
        <w:tc>
          <w:tcPr>
            <w:tcW w:w="1531" w:type="dxa"/>
          </w:tcPr>
          <w:p w14:paraId="28AD23D8" w14:textId="77777777" w:rsidR="008A1223" w:rsidRDefault="008A1223" w:rsidP="00824032">
            <w:pPr>
              <w:ind w:firstLine="0"/>
            </w:pPr>
            <w:r>
              <w:t>Free to researchers and teachers</w:t>
            </w:r>
          </w:p>
        </w:tc>
        <w:tc>
          <w:tcPr>
            <w:tcW w:w="1516" w:type="dxa"/>
          </w:tcPr>
          <w:p w14:paraId="1544E5CB" w14:textId="77777777" w:rsidR="008A1223" w:rsidRDefault="008A1223" w:rsidP="00824032">
            <w:pPr>
              <w:ind w:firstLine="0"/>
            </w:pPr>
          </w:p>
        </w:tc>
        <w:tc>
          <w:tcPr>
            <w:tcW w:w="1517" w:type="dxa"/>
          </w:tcPr>
          <w:p w14:paraId="0F306BCC" w14:textId="77777777" w:rsidR="008A1223" w:rsidRDefault="008A1223" w:rsidP="00824032">
            <w:pPr>
              <w:ind w:firstLine="0"/>
            </w:pPr>
          </w:p>
        </w:tc>
        <w:tc>
          <w:tcPr>
            <w:tcW w:w="1518" w:type="dxa"/>
          </w:tcPr>
          <w:p w14:paraId="4FA43CC9" w14:textId="77777777" w:rsidR="008A1223" w:rsidRDefault="008A1223" w:rsidP="00824032">
            <w:pPr>
              <w:ind w:firstLine="0"/>
            </w:pPr>
          </w:p>
        </w:tc>
        <w:tc>
          <w:tcPr>
            <w:tcW w:w="1518" w:type="dxa"/>
          </w:tcPr>
          <w:p w14:paraId="6ABCD664" w14:textId="77777777" w:rsidR="008A1223" w:rsidRDefault="008A1223" w:rsidP="00824032">
            <w:pPr>
              <w:ind w:firstLine="0"/>
            </w:pPr>
          </w:p>
        </w:tc>
      </w:tr>
      <w:tr w:rsidR="008A1223" w14:paraId="2D16A875" w14:textId="77777777" w:rsidTr="00824032">
        <w:tc>
          <w:tcPr>
            <w:tcW w:w="1750" w:type="dxa"/>
          </w:tcPr>
          <w:p w14:paraId="79E25405" w14:textId="77777777" w:rsidR="008A1223" w:rsidRDefault="008A1223" w:rsidP="00824032">
            <w:pPr>
              <w:ind w:firstLine="0"/>
            </w:pPr>
            <w:r>
              <w:t>D-PAC</w:t>
            </w:r>
          </w:p>
        </w:tc>
        <w:tc>
          <w:tcPr>
            <w:tcW w:w="1531" w:type="dxa"/>
          </w:tcPr>
          <w:p w14:paraId="7ABE4357" w14:textId="77777777" w:rsidR="008A1223" w:rsidRDefault="008A1223" w:rsidP="00824032">
            <w:pPr>
              <w:ind w:firstLine="0"/>
            </w:pPr>
          </w:p>
        </w:tc>
        <w:tc>
          <w:tcPr>
            <w:tcW w:w="1516" w:type="dxa"/>
          </w:tcPr>
          <w:p w14:paraId="702A66CD" w14:textId="77777777" w:rsidR="008A1223" w:rsidRDefault="008A1223" w:rsidP="00824032">
            <w:pPr>
              <w:ind w:firstLine="0"/>
            </w:pPr>
          </w:p>
        </w:tc>
        <w:tc>
          <w:tcPr>
            <w:tcW w:w="1517" w:type="dxa"/>
          </w:tcPr>
          <w:p w14:paraId="25B6AC9A" w14:textId="77777777" w:rsidR="008A1223" w:rsidRDefault="008A1223" w:rsidP="00824032">
            <w:pPr>
              <w:ind w:firstLine="0"/>
            </w:pPr>
          </w:p>
        </w:tc>
        <w:tc>
          <w:tcPr>
            <w:tcW w:w="1518" w:type="dxa"/>
          </w:tcPr>
          <w:p w14:paraId="6C085999" w14:textId="77777777" w:rsidR="008A1223" w:rsidRDefault="008A1223" w:rsidP="00824032">
            <w:pPr>
              <w:ind w:firstLine="0"/>
            </w:pPr>
          </w:p>
        </w:tc>
        <w:tc>
          <w:tcPr>
            <w:tcW w:w="1518" w:type="dxa"/>
          </w:tcPr>
          <w:p w14:paraId="176231A1" w14:textId="77777777" w:rsidR="008A1223" w:rsidRDefault="008A1223" w:rsidP="00824032">
            <w:pPr>
              <w:ind w:firstLine="0"/>
            </w:pPr>
          </w:p>
        </w:tc>
      </w:tr>
      <w:tr w:rsidR="008A1223" w14:paraId="535D90DE" w14:textId="77777777" w:rsidTr="00824032">
        <w:tc>
          <w:tcPr>
            <w:tcW w:w="1750" w:type="dxa"/>
          </w:tcPr>
          <w:p w14:paraId="59496878" w14:textId="77777777" w:rsidR="008A1223" w:rsidRDefault="008A1223" w:rsidP="00824032">
            <w:pPr>
              <w:ind w:firstLine="0"/>
            </w:pPr>
            <w:r>
              <w:t>Moodle plug-in</w:t>
            </w:r>
          </w:p>
        </w:tc>
        <w:tc>
          <w:tcPr>
            <w:tcW w:w="1531" w:type="dxa"/>
          </w:tcPr>
          <w:p w14:paraId="7039A6DF" w14:textId="77777777" w:rsidR="008A1223" w:rsidRDefault="008A1223" w:rsidP="00824032">
            <w:pPr>
              <w:ind w:firstLine="0"/>
            </w:pPr>
            <w:r>
              <w:t>Free to researchers and teachers</w:t>
            </w:r>
          </w:p>
        </w:tc>
        <w:tc>
          <w:tcPr>
            <w:tcW w:w="1516" w:type="dxa"/>
          </w:tcPr>
          <w:p w14:paraId="6EC3ACB3" w14:textId="77777777" w:rsidR="008A1223" w:rsidRDefault="008A1223" w:rsidP="00824032">
            <w:pPr>
              <w:ind w:firstLine="0"/>
            </w:pPr>
          </w:p>
        </w:tc>
        <w:tc>
          <w:tcPr>
            <w:tcW w:w="1517" w:type="dxa"/>
          </w:tcPr>
          <w:p w14:paraId="63C53A3F" w14:textId="77777777" w:rsidR="008A1223" w:rsidRDefault="008A1223" w:rsidP="00824032">
            <w:pPr>
              <w:ind w:firstLine="0"/>
            </w:pPr>
          </w:p>
        </w:tc>
        <w:tc>
          <w:tcPr>
            <w:tcW w:w="1518" w:type="dxa"/>
          </w:tcPr>
          <w:p w14:paraId="20588065" w14:textId="77777777" w:rsidR="008A1223" w:rsidRDefault="008A1223" w:rsidP="00824032">
            <w:pPr>
              <w:ind w:firstLine="0"/>
            </w:pPr>
          </w:p>
        </w:tc>
        <w:tc>
          <w:tcPr>
            <w:tcW w:w="1518" w:type="dxa"/>
          </w:tcPr>
          <w:p w14:paraId="7E425FAE" w14:textId="77777777" w:rsidR="008A1223" w:rsidRDefault="008A1223" w:rsidP="00824032">
            <w:pPr>
              <w:ind w:firstLine="0"/>
            </w:pPr>
          </w:p>
        </w:tc>
      </w:tr>
      <w:tr w:rsidR="008A1223" w14:paraId="0BA0266A" w14:textId="77777777" w:rsidTr="00824032">
        <w:tc>
          <w:tcPr>
            <w:tcW w:w="1750" w:type="dxa"/>
          </w:tcPr>
          <w:p w14:paraId="478B7BD3" w14:textId="77777777" w:rsidR="008A1223" w:rsidRDefault="008A1223" w:rsidP="00824032">
            <w:pPr>
              <w:ind w:firstLine="0"/>
            </w:pPr>
          </w:p>
        </w:tc>
        <w:tc>
          <w:tcPr>
            <w:tcW w:w="1531" w:type="dxa"/>
          </w:tcPr>
          <w:p w14:paraId="4D1A2C10" w14:textId="77777777" w:rsidR="008A1223" w:rsidRDefault="008A1223" w:rsidP="00824032">
            <w:pPr>
              <w:ind w:firstLine="0"/>
            </w:pPr>
          </w:p>
        </w:tc>
        <w:tc>
          <w:tcPr>
            <w:tcW w:w="1516" w:type="dxa"/>
          </w:tcPr>
          <w:p w14:paraId="00193690" w14:textId="77777777" w:rsidR="008A1223" w:rsidRDefault="008A1223" w:rsidP="00824032">
            <w:pPr>
              <w:ind w:firstLine="0"/>
            </w:pPr>
          </w:p>
        </w:tc>
        <w:tc>
          <w:tcPr>
            <w:tcW w:w="1517" w:type="dxa"/>
          </w:tcPr>
          <w:p w14:paraId="624ED022" w14:textId="77777777" w:rsidR="008A1223" w:rsidRDefault="008A1223" w:rsidP="00824032">
            <w:pPr>
              <w:ind w:firstLine="0"/>
            </w:pPr>
          </w:p>
        </w:tc>
        <w:tc>
          <w:tcPr>
            <w:tcW w:w="1518" w:type="dxa"/>
          </w:tcPr>
          <w:p w14:paraId="04938D6F" w14:textId="77777777" w:rsidR="008A1223" w:rsidRDefault="008A1223" w:rsidP="00824032">
            <w:pPr>
              <w:ind w:firstLine="0"/>
            </w:pPr>
          </w:p>
        </w:tc>
        <w:tc>
          <w:tcPr>
            <w:tcW w:w="1518" w:type="dxa"/>
          </w:tcPr>
          <w:p w14:paraId="2BA59DB6" w14:textId="77777777" w:rsidR="008A1223" w:rsidRDefault="008A1223" w:rsidP="00824032">
            <w:pPr>
              <w:ind w:firstLine="0"/>
            </w:pPr>
          </w:p>
        </w:tc>
      </w:tr>
      <w:tr w:rsidR="008A1223" w14:paraId="68689702" w14:textId="77777777" w:rsidTr="00824032">
        <w:tc>
          <w:tcPr>
            <w:tcW w:w="1750" w:type="dxa"/>
          </w:tcPr>
          <w:p w14:paraId="19EE5513" w14:textId="77777777" w:rsidR="008A1223" w:rsidRDefault="008A1223" w:rsidP="00824032">
            <w:pPr>
              <w:ind w:firstLine="0"/>
            </w:pPr>
          </w:p>
        </w:tc>
        <w:tc>
          <w:tcPr>
            <w:tcW w:w="1531" w:type="dxa"/>
          </w:tcPr>
          <w:p w14:paraId="674285F4" w14:textId="77777777" w:rsidR="008A1223" w:rsidRDefault="008A1223" w:rsidP="00824032">
            <w:pPr>
              <w:ind w:firstLine="0"/>
            </w:pPr>
          </w:p>
        </w:tc>
        <w:tc>
          <w:tcPr>
            <w:tcW w:w="1516" w:type="dxa"/>
          </w:tcPr>
          <w:p w14:paraId="7E19C97D" w14:textId="77777777" w:rsidR="008A1223" w:rsidRDefault="008A1223" w:rsidP="00824032">
            <w:pPr>
              <w:ind w:firstLine="0"/>
            </w:pPr>
          </w:p>
        </w:tc>
        <w:tc>
          <w:tcPr>
            <w:tcW w:w="1517" w:type="dxa"/>
          </w:tcPr>
          <w:p w14:paraId="3E53B72C" w14:textId="77777777" w:rsidR="008A1223" w:rsidRDefault="008A1223" w:rsidP="00824032">
            <w:pPr>
              <w:ind w:firstLine="0"/>
            </w:pPr>
          </w:p>
        </w:tc>
        <w:tc>
          <w:tcPr>
            <w:tcW w:w="1518" w:type="dxa"/>
          </w:tcPr>
          <w:p w14:paraId="2CA6E914" w14:textId="77777777" w:rsidR="008A1223" w:rsidRDefault="008A1223" w:rsidP="00824032">
            <w:pPr>
              <w:ind w:firstLine="0"/>
            </w:pPr>
          </w:p>
        </w:tc>
        <w:tc>
          <w:tcPr>
            <w:tcW w:w="1518" w:type="dxa"/>
          </w:tcPr>
          <w:p w14:paraId="1A4872CB" w14:textId="77777777" w:rsidR="008A1223" w:rsidRDefault="008A1223" w:rsidP="00824032">
            <w:pPr>
              <w:ind w:firstLine="0"/>
            </w:pPr>
          </w:p>
        </w:tc>
      </w:tr>
      <w:tr w:rsidR="008A1223" w14:paraId="5DA04FEE" w14:textId="77777777" w:rsidTr="00824032">
        <w:tc>
          <w:tcPr>
            <w:tcW w:w="1750" w:type="dxa"/>
          </w:tcPr>
          <w:p w14:paraId="0F760996" w14:textId="77777777" w:rsidR="008A1223" w:rsidRDefault="008A1223" w:rsidP="00824032">
            <w:pPr>
              <w:ind w:firstLine="0"/>
            </w:pPr>
          </w:p>
        </w:tc>
        <w:tc>
          <w:tcPr>
            <w:tcW w:w="1531" w:type="dxa"/>
          </w:tcPr>
          <w:p w14:paraId="3E5A7B83" w14:textId="77777777" w:rsidR="008A1223" w:rsidRDefault="008A1223" w:rsidP="00824032">
            <w:pPr>
              <w:ind w:firstLine="0"/>
            </w:pPr>
          </w:p>
        </w:tc>
        <w:tc>
          <w:tcPr>
            <w:tcW w:w="1516" w:type="dxa"/>
          </w:tcPr>
          <w:p w14:paraId="30411706" w14:textId="77777777" w:rsidR="008A1223" w:rsidRDefault="008A1223" w:rsidP="00824032">
            <w:pPr>
              <w:ind w:firstLine="0"/>
            </w:pPr>
          </w:p>
        </w:tc>
        <w:tc>
          <w:tcPr>
            <w:tcW w:w="1517" w:type="dxa"/>
          </w:tcPr>
          <w:p w14:paraId="4C1D1121" w14:textId="77777777" w:rsidR="008A1223" w:rsidRDefault="008A1223" w:rsidP="00824032">
            <w:pPr>
              <w:ind w:firstLine="0"/>
            </w:pPr>
          </w:p>
        </w:tc>
        <w:commentRangeEnd w:id="16"/>
        <w:tc>
          <w:tcPr>
            <w:tcW w:w="1518" w:type="dxa"/>
          </w:tcPr>
          <w:p w14:paraId="1226F190" w14:textId="77777777" w:rsidR="008A1223" w:rsidRDefault="008A1223" w:rsidP="00824032">
            <w:pPr>
              <w:ind w:firstLine="0"/>
            </w:pPr>
            <w:r>
              <w:rPr>
                <w:rStyle w:val="CommentReference"/>
              </w:rPr>
              <w:commentReference w:id="16"/>
            </w:r>
          </w:p>
        </w:tc>
        <w:tc>
          <w:tcPr>
            <w:tcW w:w="1518" w:type="dxa"/>
          </w:tcPr>
          <w:p w14:paraId="7B0DDB3B" w14:textId="77777777" w:rsidR="008A1223" w:rsidRDefault="008A1223" w:rsidP="00824032">
            <w:pPr>
              <w:ind w:firstLine="0"/>
            </w:pPr>
          </w:p>
        </w:tc>
      </w:tr>
    </w:tbl>
    <w:p w14:paraId="6A275412" w14:textId="77777777" w:rsidR="008A1223" w:rsidRDefault="008A1223" w:rsidP="008A1223"/>
    <w:p w14:paraId="01D124FD" w14:textId="77777777" w:rsidR="008A1223" w:rsidRDefault="008A1223" w:rsidP="008A1223"/>
    <w:p w14:paraId="4F84A758" w14:textId="77777777" w:rsidR="008A1223" w:rsidRDefault="008A1223" w:rsidP="008A1223"/>
    <w:p w14:paraId="2F14C5F8" w14:textId="77777777" w:rsidR="008A1223" w:rsidRDefault="008A1223" w:rsidP="008A1223">
      <w:r>
        <w:t>Online platforms available: with an emphasis on No More Marking Ltd.</w:t>
      </w:r>
    </w:p>
    <w:p w14:paraId="4AFB9442" w14:textId="77777777" w:rsidR="008A1223" w:rsidRDefault="008A1223" w:rsidP="008A1223">
      <w:r>
        <w:t>What objects are suitable and how to generate them</w:t>
      </w:r>
    </w:p>
    <w:p w14:paraId="307387A9" w14:textId="77777777" w:rsidR="008A1223" w:rsidRDefault="008A1223" w:rsidP="008A1223">
      <w:r>
        <w:t xml:space="preserve">Who is qualified to do the judging and what training they might </w:t>
      </w:r>
      <w:proofErr w:type="gramStart"/>
      <w:r>
        <w:t>need</w:t>
      </w:r>
      <w:proofErr w:type="gramEnd"/>
    </w:p>
    <w:p w14:paraId="5B283682" w14:textId="77777777" w:rsidR="008A1223" w:rsidRDefault="008A1223" w:rsidP="008A1223">
      <w:commentRangeStart w:id="17"/>
      <w:r>
        <w:t>Quantitative decisions: number of judges, judgements, objects</w:t>
      </w:r>
      <w:commentRangeEnd w:id="17"/>
      <w:r w:rsidR="00487132">
        <w:rPr>
          <w:rStyle w:val="CommentReference"/>
        </w:rPr>
        <w:commentReference w:id="17"/>
      </w:r>
    </w:p>
    <w:p w14:paraId="30C00A72" w14:textId="77777777" w:rsidR="008A1223" w:rsidRDefault="008A1223" w:rsidP="008A1223"/>
    <w:p w14:paraId="525D7C7F" w14:textId="77777777" w:rsidR="008A1223" w:rsidRPr="0076454D" w:rsidRDefault="008A1223" w:rsidP="008A1223">
      <w:r w:rsidRPr="0076454D">
        <w:t>Use lan</w:t>
      </w:r>
      <w:r>
        <w:t>guage of anchors and baselines rather than grade boundaries/cut scores</w:t>
      </w:r>
    </w:p>
    <w:p w14:paraId="677E001B" w14:textId="77777777" w:rsidR="008A1223" w:rsidRDefault="008A1223" w:rsidP="008A1223"/>
    <w:p w14:paraId="7FF345DC" w14:textId="77777777" w:rsidR="008A1223" w:rsidRPr="008A1223" w:rsidRDefault="008A1223" w:rsidP="008A1223"/>
    <w:p w14:paraId="4C8BDADF" w14:textId="77777777" w:rsidR="00ED3D70" w:rsidRPr="00ED3D70" w:rsidDel="00D35CCF" w:rsidRDefault="00ED3D70" w:rsidP="00ED3D70">
      <w:pPr>
        <w:rPr>
          <w:del w:id="18" w:author="Davies, Ben" w:date="2021-03-03T13:02:00Z"/>
        </w:rPr>
      </w:pPr>
    </w:p>
    <w:p w14:paraId="01DC5D31" w14:textId="050EB5A2" w:rsidR="00B75A86" w:rsidRPr="005C7DD9" w:rsidDel="00D35CCF" w:rsidRDefault="00B75A86">
      <w:pPr>
        <w:pStyle w:val="Heading3"/>
        <w:rPr>
          <w:del w:id="19" w:author="Davies, Ben" w:date="2021-03-03T13:02:00Z"/>
        </w:rPr>
        <w:pPrChange w:id="20" w:author="Davies, Ben" w:date="2021-03-03T13:03:00Z">
          <w:pPr/>
        </w:pPrChange>
      </w:pPr>
      <w:del w:id="21" w:author="Davies, Ben" w:date="2021-03-03T13:02:00Z">
        <w:r w:rsidRPr="005C7DD9" w:rsidDel="00D35CCF">
          <w:delText xml:space="preserve">Approaches to validity </w:delText>
        </w:r>
      </w:del>
    </w:p>
    <w:p w14:paraId="65E34CC3" w14:textId="77777777" w:rsidR="00B75A86" w:rsidRDefault="00B75A86">
      <w:pPr>
        <w:pStyle w:val="Heading3"/>
        <w:pPrChange w:id="22" w:author="Davies, Ben" w:date="2021-03-03T13:03:00Z">
          <w:pPr/>
        </w:pPrChange>
      </w:pPr>
    </w:p>
    <w:p w14:paraId="7DEFE355" w14:textId="7C30596B" w:rsidR="00B75A86" w:rsidRPr="00B75A86" w:rsidRDefault="00B75A86" w:rsidP="00B75A86">
      <w:pPr>
        <w:rPr>
          <w:b/>
          <w:bCs/>
        </w:rPr>
      </w:pPr>
      <w:r w:rsidRPr="00B75A86">
        <w:rPr>
          <w:b/>
          <w:bCs/>
        </w:rPr>
        <w:t>DISCUSSION</w:t>
      </w:r>
    </w:p>
    <w:p w14:paraId="76F13F78" w14:textId="77777777" w:rsidR="00B75A86" w:rsidRDefault="00B75A86" w:rsidP="00B75A86">
      <w:r>
        <w:t>A simple idea, with many potential applications across the social sciences</w:t>
      </w:r>
    </w:p>
    <w:p w14:paraId="271DE17E" w14:textId="59A92526" w:rsidR="008662E9" w:rsidRDefault="00B75A86" w:rsidP="00B75A86">
      <w:r>
        <w:t>Common objections: it’s black box; it’s inherently norm-referenced; it’s inefficient</w:t>
      </w:r>
    </w:p>
    <w:p w14:paraId="490309C2" w14:textId="77777777" w:rsidR="00566871" w:rsidRDefault="00566871" w:rsidP="00B75A86"/>
    <w:p w14:paraId="28D3C08B" w14:textId="288D8EB9" w:rsidR="00566871" w:rsidRPr="00566871" w:rsidRDefault="00566871" w:rsidP="00566871">
      <w:pPr>
        <w:rPr>
          <w:b/>
          <w:bCs/>
        </w:rPr>
      </w:pPr>
      <w:commentRangeStart w:id="23"/>
      <w:r>
        <w:rPr>
          <w:b/>
          <w:bCs/>
        </w:rPr>
        <w:t>References</w:t>
      </w:r>
      <w:commentRangeEnd w:id="23"/>
      <w:r>
        <w:rPr>
          <w:rStyle w:val="CommentReference"/>
        </w:rPr>
        <w:commentReference w:id="23"/>
      </w:r>
    </w:p>
    <w:p w14:paraId="72ED4ECD" w14:textId="56CDFC58" w:rsidR="00FC51F4" w:rsidRPr="00FC51F4" w:rsidRDefault="00566871" w:rsidP="00FC51F4">
      <w:pPr>
        <w:widowControl w:val="0"/>
        <w:autoSpaceDE w:val="0"/>
        <w:autoSpaceDN w:val="0"/>
        <w:adjustRightInd w:val="0"/>
        <w:ind w:left="480" w:hanging="480"/>
        <w:rPr>
          <w:rFonts w:ascii="Times New Roman" w:hAnsi="Times New Roman" w:cs="Times New Roman"/>
          <w:noProof/>
        </w:rPr>
      </w:pPr>
      <w:r>
        <w:fldChar w:fldCharType="begin" w:fldLock="1"/>
      </w:r>
      <w:r>
        <w:instrText xml:space="preserve">ADDIN Mendeley Bibliography CSL_BIBLIOGRAPHY </w:instrText>
      </w:r>
      <w:r>
        <w:fldChar w:fldCharType="separate"/>
      </w:r>
      <w:r w:rsidR="00FC51F4" w:rsidRPr="00FC51F4">
        <w:rPr>
          <w:rFonts w:ascii="Times New Roman" w:hAnsi="Times New Roman" w:cs="Times New Roman"/>
          <w:noProof/>
        </w:rPr>
        <w:t xml:space="preserve">Andrich, D. (1978). Relationships Between the Thurstone and Rasch Approaches to Item Scaling. </w:t>
      </w:r>
      <w:r w:rsidR="00FC51F4" w:rsidRPr="00FC51F4">
        <w:rPr>
          <w:rFonts w:ascii="Times New Roman" w:hAnsi="Times New Roman" w:cs="Times New Roman"/>
          <w:i/>
          <w:iCs/>
          <w:noProof/>
        </w:rPr>
        <w:t>Applied Psychological Measurement</w:t>
      </w:r>
      <w:r w:rsidR="00FC51F4" w:rsidRPr="00FC51F4">
        <w:rPr>
          <w:rFonts w:ascii="Times New Roman" w:hAnsi="Times New Roman" w:cs="Times New Roman"/>
          <w:noProof/>
        </w:rPr>
        <w:t xml:space="preserve">, </w:t>
      </w:r>
      <w:r w:rsidR="00FC51F4" w:rsidRPr="00FC51F4">
        <w:rPr>
          <w:rFonts w:ascii="Times New Roman" w:hAnsi="Times New Roman" w:cs="Times New Roman"/>
          <w:i/>
          <w:iCs/>
          <w:noProof/>
        </w:rPr>
        <w:t>2</w:t>
      </w:r>
      <w:r w:rsidR="00FC51F4" w:rsidRPr="00FC51F4">
        <w:rPr>
          <w:rFonts w:ascii="Times New Roman" w:hAnsi="Times New Roman" w:cs="Times New Roman"/>
          <w:noProof/>
        </w:rPr>
        <w:t>(3), 451–462. https://doi.org/10.1177/014662167800200319</w:t>
      </w:r>
    </w:p>
    <w:p w14:paraId="14F4FDD2" w14:textId="77777777" w:rsidR="00FC51F4" w:rsidRPr="00FC51F4" w:rsidRDefault="00FC51F4" w:rsidP="00FC51F4">
      <w:pPr>
        <w:widowControl w:val="0"/>
        <w:autoSpaceDE w:val="0"/>
        <w:autoSpaceDN w:val="0"/>
        <w:adjustRightInd w:val="0"/>
        <w:ind w:left="480" w:hanging="480"/>
        <w:rPr>
          <w:rFonts w:ascii="Times New Roman" w:hAnsi="Times New Roman" w:cs="Times New Roman"/>
          <w:noProof/>
        </w:rPr>
      </w:pPr>
      <w:r w:rsidRPr="00FC51F4">
        <w:rPr>
          <w:rFonts w:ascii="Times New Roman" w:hAnsi="Times New Roman" w:cs="Times New Roman"/>
          <w:noProof/>
        </w:rPr>
        <w:t xml:space="preserve">Bisson, M., Gilmore, C., Inglis, M., &amp; Jones, I. (2016). Measuring Conceptual Understanding </w:t>
      </w:r>
      <w:r w:rsidRPr="00FC51F4">
        <w:rPr>
          <w:rFonts w:ascii="Times New Roman" w:hAnsi="Times New Roman" w:cs="Times New Roman"/>
          <w:noProof/>
        </w:rPr>
        <w:lastRenderedPageBreak/>
        <w:t xml:space="preserve">Using Comparative Judgement. </w:t>
      </w:r>
      <w:r w:rsidRPr="00FC51F4">
        <w:rPr>
          <w:rFonts w:ascii="Times New Roman" w:hAnsi="Times New Roman" w:cs="Times New Roman"/>
          <w:i/>
          <w:iCs/>
          <w:noProof/>
        </w:rPr>
        <w:t>International Journal of Research in Undergraduate Mathematics Education</w:t>
      </w:r>
      <w:r w:rsidRPr="00FC51F4">
        <w:rPr>
          <w:rFonts w:ascii="Times New Roman" w:hAnsi="Times New Roman" w:cs="Times New Roman"/>
          <w:noProof/>
        </w:rPr>
        <w:t xml:space="preserve">, </w:t>
      </w:r>
      <w:r w:rsidRPr="00FC51F4">
        <w:rPr>
          <w:rFonts w:ascii="Times New Roman" w:hAnsi="Times New Roman" w:cs="Times New Roman"/>
          <w:i/>
          <w:iCs/>
          <w:noProof/>
        </w:rPr>
        <w:t>2</w:t>
      </w:r>
      <w:r w:rsidRPr="00FC51F4">
        <w:rPr>
          <w:rFonts w:ascii="Times New Roman" w:hAnsi="Times New Roman" w:cs="Times New Roman"/>
          <w:noProof/>
        </w:rPr>
        <w:t>(2), 141–164. https://doi.org/10.1007/s40753-016-0024-3</w:t>
      </w:r>
    </w:p>
    <w:p w14:paraId="15BA11C5" w14:textId="77777777" w:rsidR="00FC51F4" w:rsidRPr="00FC51F4" w:rsidRDefault="00FC51F4" w:rsidP="00FC51F4">
      <w:pPr>
        <w:widowControl w:val="0"/>
        <w:autoSpaceDE w:val="0"/>
        <w:autoSpaceDN w:val="0"/>
        <w:adjustRightInd w:val="0"/>
        <w:ind w:left="480" w:hanging="480"/>
        <w:rPr>
          <w:rFonts w:ascii="Times New Roman" w:hAnsi="Times New Roman" w:cs="Times New Roman"/>
          <w:noProof/>
        </w:rPr>
      </w:pPr>
      <w:r w:rsidRPr="00FC51F4">
        <w:rPr>
          <w:rFonts w:ascii="Times New Roman" w:hAnsi="Times New Roman" w:cs="Times New Roman"/>
          <w:noProof/>
        </w:rPr>
        <w:t xml:space="preserve">Bradley, R., &amp; Terry, M. (1952). Rank Analysis of Incomplete Block Designs. </w:t>
      </w:r>
      <w:r w:rsidRPr="00FC51F4">
        <w:rPr>
          <w:rFonts w:ascii="Times New Roman" w:hAnsi="Times New Roman" w:cs="Times New Roman"/>
          <w:i/>
          <w:iCs/>
          <w:noProof/>
        </w:rPr>
        <w:t>Biometrika</w:t>
      </w:r>
      <w:r w:rsidRPr="00FC51F4">
        <w:rPr>
          <w:rFonts w:ascii="Times New Roman" w:hAnsi="Times New Roman" w:cs="Times New Roman"/>
          <w:noProof/>
        </w:rPr>
        <w:t xml:space="preserve">, </w:t>
      </w:r>
      <w:r w:rsidRPr="00FC51F4">
        <w:rPr>
          <w:rFonts w:ascii="Times New Roman" w:hAnsi="Times New Roman" w:cs="Times New Roman"/>
          <w:i/>
          <w:iCs/>
          <w:noProof/>
        </w:rPr>
        <w:t>39</w:t>
      </w:r>
      <w:r w:rsidRPr="00FC51F4">
        <w:rPr>
          <w:rFonts w:ascii="Times New Roman" w:hAnsi="Times New Roman" w:cs="Times New Roman"/>
          <w:noProof/>
        </w:rPr>
        <w:t>(3–4), 324–435. https://doi.org/10.1093/biomet/42.3-4.450</w:t>
      </w:r>
    </w:p>
    <w:p w14:paraId="1E487A0D" w14:textId="77777777" w:rsidR="00FC51F4" w:rsidRPr="00FC51F4" w:rsidRDefault="00FC51F4" w:rsidP="00FC51F4">
      <w:pPr>
        <w:widowControl w:val="0"/>
        <w:autoSpaceDE w:val="0"/>
        <w:autoSpaceDN w:val="0"/>
        <w:adjustRightInd w:val="0"/>
        <w:ind w:left="480" w:hanging="480"/>
        <w:rPr>
          <w:rFonts w:ascii="Times New Roman" w:hAnsi="Times New Roman" w:cs="Times New Roman"/>
          <w:noProof/>
        </w:rPr>
      </w:pPr>
      <w:r w:rsidRPr="00FC51F4">
        <w:rPr>
          <w:rFonts w:ascii="Times New Roman" w:hAnsi="Times New Roman" w:cs="Times New Roman"/>
          <w:noProof/>
        </w:rPr>
        <w:t xml:space="preserve">Bramley, T. (2007). Paired Comparison Methods. In P. Newton, J. Baird, H. Goldstein, H. Partrick, &amp; P. Tymms (Eds.), </w:t>
      </w:r>
      <w:r w:rsidRPr="00FC51F4">
        <w:rPr>
          <w:rFonts w:ascii="Times New Roman" w:hAnsi="Times New Roman" w:cs="Times New Roman"/>
          <w:i/>
          <w:iCs/>
          <w:noProof/>
        </w:rPr>
        <w:t>Techniques for Monitoring the Comparability of Examination Standards</w:t>
      </w:r>
      <w:r w:rsidRPr="00FC51F4">
        <w:rPr>
          <w:rFonts w:ascii="Times New Roman" w:hAnsi="Times New Roman" w:cs="Times New Roman"/>
          <w:noProof/>
        </w:rPr>
        <w:t xml:space="preserve"> (pp. 246–300). https://assets.publishing.service.gov.uk/government/uploads/system/uploads/attachment_data/file/487059/2007-comparability-exam-standards-i-chapter7.pdf</w:t>
      </w:r>
    </w:p>
    <w:p w14:paraId="5D7F0323" w14:textId="77777777" w:rsidR="00FC51F4" w:rsidRPr="00FC51F4" w:rsidRDefault="00FC51F4" w:rsidP="00FC51F4">
      <w:pPr>
        <w:widowControl w:val="0"/>
        <w:autoSpaceDE w:val="0"/>
        <w:autoSpaceDN w:val="0"/>
        <w:adjustRightInd w:val="0"/>
        <w:ind w:left="480" w:hanging="480"/>
        <w:rPr>
          <w:rFonts w:ascii="Times New Roman" w:hAnsi="Times New Roman" w:cs="Times New Roman"/>
          <w:noProof/>
        </w:rPr>
      </w:pPr>
      <w:r w:rsidRPr="00FC51F4">
        <w:rPr>
          <w:rFonts w:ascii="Times New Roman" w:hAnsi="Times New Roman" w:cs="Times New Roman"/>
          <w:noProof/>
        </w:rPr>
        <w:t xml:space="preserve">Bramley, T., &amp; Vitello, S. (2019). The effect of adaptivity on the reliability coefficient in adaptive comparative judgement. </w:t>
      </w:r>
      <w:r w:rsidRPr="00FC51F4">
        <w:rPr>
          <w:rFonts w:ascii="Times New Roman" w:hAnsi="Times New Roman" w:cs="Times New Roman"/>
          <w:i/>
          <w:iCs/>
          <w:noProof/>
        </w:rPr>
        <w:t>Assessment in Education: Principles, Policy and Practice</w:t>
      </w:r>
      <w:r w:rsidRPr="00FC51F4">
        <w:rPr>
          <w:rFonts w:ascii="Times New Roman" w:hAnsi="Times New Roman" w:cs="Times New Roman"/>
          <w:noProof/>
        </w:rPr>
        <w:t xml:space="preserve">, </w:t>
      </w:r>
      <w:r w:rsidRPr="00FC51F4">
        <w:rPr>
          <w:rFonts w:ascii="Times New Roman" w:hAnsi="Times New Roman" w:cs="Times New Roman"/>
          <w:i/>
          <w:iCs/>
          <w:noProof/>
        </w:rPr>
        <w:t>26</w:t>
      </w:r>
      <w:r w:rsidRPr="00FC51F4">
        <w:rPr>
          <w:rFonts w:ascii="Times New Roman" w:hAnsi="Times New Roman" w:cs="Times New Roman"/>
          <w:noProof/>
        </w:rPr>
        <w:t>(1), 43–58. https://doi.org/10.1080/0969594X.2017.1418734</w:t>
      </w:r>
    </w:p>
    <w:p w14:paraId="6CA83B51" w14:textId="77777777" w:rsidR="00FC51F4" w:rsidRPr="00FC51F4" w:rsidRDefault="00FC51F4" w:rsidP="00FC51F4">
      <w:pPr>
        <w:widowControl w:val="0"/>
        <w:autoSpaceDE w:val="0"/>
        <w:autoSpaceDN w:val="0"/>
        <w:adjustRightInd w:val="0"/>
        <w:ind w:left="480" w:hanging="480"/>
        <w:rPr>
          <w:rFonts w:ascii="Times New Roman" w:hAnsi="Times New Roman" w:cs="Times New Roman"/>
          <w:noProof/>
        </w:rPr>
      </w:pPr>
      <w:r w:rsidRPr="00FC51F4">
        <w:rPr>
          <w:rFonts w:ascii="Times New Roman" w:hAnsi="Times New Roman" w:cs="Times New Roman"/>
          <w:noProof/>
        </w:rPr>
        <w:t xml:space="preserve">Bramley, T., &amp; Wheadon, C. (2015). The reliability of Adaptive Comparative Judgment. </w:t>
      </w:r>
      <w:r w:rsidRPr="00FC51F4">
        <w:rPr>
          <w:rFonts w:ascii="Times New Roman" w:hAnsi="Times New Roman" w:cs="Times New Roman"/>
          <w:i/>
          <w:iCs/>
          <w:noProof/>
        </w:rPr>
        <w:t>AEA-Europe Annual Conference</w:t>
      </w:r>
      <w:r w:rsidRPr="00FC51F4">
        <w:rPr>
          <w:rFonts w:ascii="Times New Roman" w:hAnsi="Times New Roman" w:cs="Times New Roman"/>
          <w:noProof/>
        </w:rPr>
        <w:t xml:space="preserve">, </w:t>
      </w:r>
      <w:r w:rsidRPr="00FC51F4">
        <w:rPr>
          <w:rFonts w:ascii="Times New Roman" w:hAnsi="Times New Roman" w:cs="Times New Roman"/>
          <w:i/>
          <w:iCs/>
          <w:noProof/>
        </w:rPr>
        <w:t>March</w:t>
      </w:r>
      <w:r w:rsidRPr="00FC51F4">
        <w:rPr>
          <w:rFonts w:ascii="Times New Roman" w:hAnsi="Times New Roman" w:cs="Times New Roman"/>
          <w:noProof/>
        </w:rPr>
        <w:t>, 7–9.</w:t>
      </w:r>
    </w:p>
    <w:p w14:paraId="0CF877F5" w14:textId="77777777" w:rsidR="00FC51F4" w:rsidRPr="00FC51F4" w:rsidRDefault="00FC51F4" w:rsidP="00FC51F4">
      <w:pPr>
        <w:widowControl w:val="0"/>
        <w:autoSpaceDE w:val="0"/>
        <w:autoSpaceDN w:val="0"/>
        <w:adjustRightInd w:val="0"/>
        <w:ind w:left="480" w:hanging="480"/>
        <w:rPr>
          <w:rFonts w:ascii="Times New Roman" w:hAnsi="Times New Roman" w:cs="Times New Roman"/>
          <w:noProof/>
        </w:rPr>
      </w:pPr>
      <w:r w:rsidRPr="00FC51F4">
        <w:rPr>
          <w:rFonts w:ascii="Times New Roman" w:hAnsi="Times New Roman" w:cs="Times New Roman"/>
          <w:noProof/>
        </w:rPr>
        <w:t xml:space="preserve">Davies, Ben, Alcock, L., &amp; Jones, I. (2020). Comparative judgement, proof summaries and proof comprehension. </w:t>
      </w:r>
      <w:r w:rsidRPr="00FC51F4">
        <w:rPr>
          <w:rFonts w:ascii="Times New Roman" w:hAnsi="Times New Roman" w:cs="Times New Roman"/>
          <w:i/>
          <w:iCs/>
          <w:noProof/>
        </w:rPr>
        <w:t>Educational Studies in Mathematics</w:t>
      </w:r>
      <w:r w:rsidRPr="00FC51F4">
        <w:rPr>
          <w:rFonts w:ascii="Times New Roman" w:hAnsi="Times New Roman" w:cs="Times New Roman"/>
          <w:noProof/>
        </w:rPr>
        <w:t>. https://doi.org/10.1007/s10649-020-09984-x</w:t>
      </w:r>
    </w:p>
    <w:p w14:paraId="331EAA47" w14:textId="77777777" w:rsidR="00FC51F4" w:rsidRPr="00FC51F4" w:rsidRDefault="00FC51F4" w:rsidP="00FC51F4">
      <w:pPr>
        <w:widowControl w:val="0"/>
        <w:autoSpaceDE w:val="0"/>
        <w:autoSpaceDN w:val="0"/>
        <w:adjustRightInd w:val="0"/>
        <w:ind w:left="480" w:hanging="480"/>
        <w:rPr>
          <w:rFonts w:ascii="Times New Roman" w:hAnsi="Times New Roman" w:cs="Times New Roman"/>
          <w:noProof/>
        </w:rPr>
      </w:pPr>
      <w:r w:rsidRPr="00FC51F4">
        <w:rPr>
          <w:rFonts w:ascii="Times New Roman" w:hAnsi="Times New Roman" w:cs="Times New Roman"/>
          <w:noProof/>
        </w:rPr>
        <w:t xml:space="preserve">Davies, Benjamin. (2020). </w:t>
      </w:r>
      <w:r w:rsidRPr="00FC51F4">
        <w:rPr>
          <w:rFonts w:ascii="Times New Roman" w:hAnsi="Times New Roman" w:cs="Times New Roman"/>
          <w:i/>
          <w:iCs/>
          <w:noProof/>
        </w:rPr>
        <w:t>Comparative Judgment and Proof</w:t>
      </w:r>
      <w:r w:rsidRPr="00FC51F4">
        <w:rPr>
          <w:rFonts w:ascii="Times New Roman" w:hAnsi="Times New Roman" w:cs="Times New Roman"/>
          <w:noProof/>
        </w:rPr>
        <w:t xml:space="preserve">. </w:t>
      </w:r>
      <w:r w:rsidRPr="00FC51F4">
        <w:rPr>
          <w:rFonts w:ascii="Times New Roman" w:hAnsi="Times New Roman" w:cs="Times New Roman"/>
          <w:i/>
          <w:iCs/>
          <w:noProof/>
        </w:rPr>
        <w:t>January</w:t>
      </w:r>
      <w:r w:rsidRPr="00FC51F4">
        <w:rPr>
          <w:rFonts w:ascii="Times New Roman" w:hAnsi="Times New Roman" w:cs="Times New Roman"/>
          <w:noProof/>
        </w:rPr>
        <w:t>.</w:t>
      </w:r>
    </w:p>
    <w:p w14:paraId="3A772914" w14:textId="77777777" w:rsidR="00FC51F4" w:rsidRPr="00FC51F4" w:rsidRDefault="00FC51F4" w:rsidP="00FC51F4">
      <w:pPr>
        <w:widowControl w:val="0"/>
        <w:autoSpaceDE w:val="0"/>
        <w:autoSpaceDN w:val="0"/>
        <w:adjustRightInd w:val="0"/>
        <w:ind w:left="480" w:hanging="480"/>
        <w:rPr>
          <w:rFonts w:ascii="Times New Roman" w:hAnsi="Times New Roman" w:cs="Times New Roman"/>
          <w:noProof/>
        </w:rPr>
      </w:pPr>
      <w:r w:rsidRPr="00FC51F4">
        <w:rPr>
          <w:rFonts w:ascii="Times New Roman" w:hAnsi="Times New Roman" w:cs="Times New Roman"/>
          <w:noProof/>
        </w:rPr>
        <w:t xml:space="preserve">Davies, D., Collier, C., &amp; Howe, A. (2012). Assessing scientific and technological enquiry skills at age 11 using the e-scape system. </w:t>
      </w:r>
      <w:r w:rsidRPr="00FC51F4">
        <w:rPr>
          <w:rFonts w:ascii="Times New Roman" w:hAnsi="Times New Roman" w:cs="Times New Roman"/>
          <w:i/>
          <w:iCs/>
          <w:noProof/>
        </w:rPr>
        <w:t>International Journal of Technology and Design Education</w:t>
      </w:r>
      <w:r w:rsidRPr="00FC51F4">
        <w:rPr>
          <w:rFonts w:ascii="Times New Roman" w:hAnsi="Times New Roman" w:cs="Times New Roman"/>
          <w:noProof/>
        </w:rPr>
        <w:t xml:space="preserve">, </w:t>
      </w:r>
      <w:r w:rsidRPr="00FC51F4">
        <w:rPr>
          <w:rFonts w:ascii="Times New Roman" w:hAnsi="Times New Roman" w:cs="Times New Roman"/>
          <w:i/>
          <w:iCs/>
          <w:noProof/>
        </w:rPr>
        <w:t>22</w:t>
      </w:r>
      <w:r w:rsidRPr="00FC51F4">
        <w:rPr>
          <w:rFonts w:ascii="Times New Roman" w:hAnsi="Times New Roman" w:cs="Times New Roman"/>
          <w:noProof/>
        </w:rPr>
        <w:t>(2), 247–263. https://doi.org/10.1007/s10798-011-9191-3</w:t>
      </w:r>
    </w:p>
    <w:p w14:paraId="086FC274" w14:textId="77777777" w:rsidR="00FC51F4" w:rsidRPr="00FC51F4" w:rsidRDefault="00FC51F4" w:rsidP="00FC51F4">
      <w:pPr>
        <w:widowControl w:val="0"/>
        <w:autoSpaceDE w:val="0"/>
        <w:autoSpaceDN w:val="0"/>
        <w:adjustRightInd w:val="0"/>
        <w:ind w:left="480" w:hanging="480"/>
        <w:rPr>
          <w:rFonts w:ascii="Times New Roman" w:hAnsi="Times New Roman" w:cs="Times New Roman"/>
          <w:noProof/>
        </w:rPr>
      </w:pPr>
      <w:r w:rsidRPr="00FC51F4">
        <w:rPr>
          <w:rFonts w:ascii="Times New Roman" w:hAnsi="Times New Roman" w:cs="Times New Roman"/>
          <w:noProof/>
        </w:rPr>
        <w:t xml:space="preserve">Hunter, J., &amp; Jones, I. (2018). Free-Response Tasks in Primary Mathematics: A Window on Students ’ Thinking. </w:t>
      </w:r>
      <w:r w:rsidRPr="00FC51F4">
        <w:rPr>
          <w:rFonts w:ascii="Times New Roman" w:hAnsi="Times New Roman" w:cs="Times New Roman"/>
          <w:i/>
          <w:iCs/>
          <w:noProof/>
        </w:rPr>
        <w:t xml:space="preserve">Making Waves, Opening Spaces: Proceedings of the 41st Annual </w:t>
      </w:r>
      <w:r w:rsidRPr="00FC51F4">
        <w:rPr>
          <w:rFonts w:ascii="Times New Roman" w:hAnsi="Times New Roman" w:cs="Times New Roman"/>
          <w:i/>
          <w:iCs/>
          <w:noProof/>
        </w:rPr>
        <w:lastRenderedPageBreak/>
        <w:t>Conference of the Mathematics Education Research Group of Australasia</w:t>
      </w:r>
      <w:r w:rsidRPr="00FC51F4">
        <w:rPr>
          <w:rFonts w:ascii="Times New Roman" w:hAnsi="Times New Roman" w:cs="Times New Roman"/>
          <w:noProof/>
        </w:rPr>
        <w:t>, 400–407.</w:t>
      </w:r>
    </w:p>
    <w:p w14:paraId="42839BFB" w14:textId="77777777" w:rsidR="00FC51F4" w:rsidRPr="00FC51F4" w:rsidRDefault="00FC51F4" w:rsidP="00FC51F4">
      <w:pPr>
        <w:widowControl w:val="0"/>
        <w:autoSpaceDE w:val="0"/>
        <w:autoSpaceDN w:val="0"/>
        <w:adjustRightInd w:val="0"/>
        <w:ind w:left="480" w:hanging="480"/>
        <w:rPr>
          <w:rFonts w:ascii="Times New Roman" w:hAnsi="Times New Roman" w:cs="Times New Roman"/>
          <w:noProof/>
        </w:rPr>
      </w:pPr>
      <w:r w:rsidRPr="00FC51F4">
        <w:rPr>
          <w:rFonts w:ascii="Times New Roman" w:hAnsi="Times New Roman" w:cs="Times New Roman"/>
          <w:noProof/>
        </w:rPr>
        <w:t xml:space="preserve">Jones, I., &amp; Alcock, L. (2014). Peer assessment without assessment criteria. </w:t>
      </w:r>
      <w:r w:rsidRPr="00FC51F4">
        <w:rPr>
          <w:rFonts w:ascii="Times New Roman" w:hAnsi="Times New Roman" w:cs="Times New Roman"/>
          <w:i/>
          <w:iCs/>
          <w:noProof/>
        </w:rPr>
        <w:t>Studies in Higher Education</w:t>
      </w:r>
      <w:r w:rsidRPr="00FC51F4">
        <w:rPr>
          <w:rFonts w:ascii="Times New Roman" w:hAnsi="Times New Roman" w:cs="Times New Roman"/>
          <w:noProof/>
        </w:rPr>
        <w:t xml:space="preserve">, </w:t>
      </w:r>
      <w:r w:rsidRPr="00FC51F4">
        <w:rPr>
          <w:rFonts w:ascii="Times New Roman" w:hAnsi="Times New Roman" w:cs="Times New Roman"/>
          <w:i/>
          <w:iCs/>
          <w:noProof/>
        </w:rPr>
        <w:t>39</w:t>
      </w:r>
      <w:r w:rsidRPr="00FC51F4">
        <w:rPr>
          <w:rFonts w:ascii="Times New Roman" w:hAnsi="Times New Roman" w:cs="Times New Roman"/>
          <w:noProof/>
        </w:rPr>
        <w:t>(10), 1774–1787. https://doi.org/10.1080/03075079.2013.821974</w:t>
      </w:r>
    </w:p>
    <w:p w14:paraId="4E03BCBB" w14:textId="77777777" w:rsidR="00FC51F4" w:rsidRPr="00FC51F4" w:rsidRDefault="00FC51F4" w:rsidP="00FC51F4">
      <w:pPr>
        <w:widowControl w:val="0"/>
        <w:autoSpaceDE w:val="0"/>
        <w:autoSpaceDN w:val="0"/>
        <w:adjustRightInd w:val="0"/>
        <w:ind w:left="480" w:hanging="480"/>
        <w:rPr>
          <w:rFonts w:ascii="Times New Roman" w:hAnsi="Times New Roman" w:cs="Times New Roman"/>
          <w:noProof/>
        </w:rPr>
      </w:pPr>
      <w:r w:rsidRPr="00FC51F4">
        <w:rPr>
          <w:rFonts w:ascii="Times New Roman" w:hAnsi="Times New Roman" w:cs="Times New Roman"/>
          <w:noProof/>
        </w:rPr>
        <w:t xml:space="preserve">Jones, I., Bisson, M., Gilmore, C., &amp; Inglis, M. (2019). Measuring conceptual understanding in randomised controlled trials: Can comparative judgement help? </w:t>
      </w:r>
      <w:r w:rsidRPr="00FC51F4">
        <w:rPr>
          <w:rFonts w:ascii="Times New Roman" w:hAnsi="Times New Roman" w:cs="Times New Roman"/>
          <w:i/>
          <w:iCs/>
          <w:noProof/>
        </w:rPr>
        <w:t>British Educational Research Journal</w:t>
      </w:r>
      <w:r w:rsidRPr="00FC51F4">
        <w:rPr>
          <w:rFonts w:ascii="Times New Roman" w:hAnsi="Times New Roman" w:cs="Times New Roman"/>
          <w:noProof/>
        </w:rPr>
        <w:t xml:space="preserve">, </w:t>
      </w:r>
      <w:r w:rsidRPr="00FC51F4">
        <w:rPr>
          <w:rFonts w:ascii="Times New Roman" w:hAnsi="Times New Roman" w:cs="Times New Roman"/>
          <w:i/>
          <w:iCs/>
          <w:noProof/>
        </w:rPr>
        <w:t>45</w:t>
      </w:r>
      <w:r w:rsidRPr="00FC51F4">
        <w:rPr>
          <w:rFonts w:ascii="Times New Roman" w:hAnsi="Times New Roman" w:cs="Times New Roman"/>
          <w:noProof/>
        </w:rPr>
        <w:t>(3), 662–680. https://doi.org/10.1002/berj.3519</w:t>
      </w:r>
    </w:p>
    <w:p w14:paraId="006C35E4" w14:textId="77777777" w:rsidR="00FC51F4" w:rsidRPr="00FC51F4" w:rsidRDefault="00FC51F4" w:rsidP="00FC51F4">
      <w:pPr>
        <w:widowControl w:val="0"/>
        <w:autoSpaceDE w:val="0"/>
        <w:autoSpaceDN w:val="0"/>
        <w:adjustRightInd w:val="0"/>
        <w:ind w:left="480" w:hanging="480"/>
        <w:rPr>
          <w:rFonts w:ascii="Times New Roman" w:hAnsi="Times New Roman" w:cs="Times New Roman"/>
          <w:noProof/>
        </w:rPr>
      </w:pPr>
      <w:r w:rsidRPr="00FC51F4">
        <w:rPr>
          <w:rFonts w:ascii="Times New Roman" w:hAnsi="Times New Roman" w:cs="Times New Roman"/>
          <w:noProof/>
        </w:rPr>
        <w:t xml:space="preserve">Jones, I., &amp; Karadeniz, I. (2016). An Alternative Approach To Assessing Achievement. </w:t>
      </w:r>
      <w:r w:rsidRPr="00FC51F4">
        <w:rPr>
          <w:rFonts w:ascii="Times New Roman" w:hAnsi="Times New Roman" w:cs="Times New Roman"/>
          <w:i/>
          <w:iCs/>
          <w:noProof/>
        </w:rPr>
        <w:t>Proceedings of the 2016 40th Conference of the International Group for the Psychology of Mathematics Education</w:t>
      </w:r>
      <w:r w:rsidRPr="00FC51F4">
        <w:rPr>
          <w:rFonts w:ascii="Times New Roman" w:hAnsi="Times New Roman" w:cs="Times New Roman"/>
          <w:noProof/>
        </w:rPr>
        <w:t>.</w:t>
      </w:r>
    </w:p>
    <w:p w14:paraId="525C2B24" w14:textId="77777777" w:rsidR="00FC51F4" w:rsidRPr="00FC51F4" w:rsidRDefault="00FC51F4" w:rsidP="00FC51F4">
      <w:pPr>
        <w:widowControl w:val="0"/>
        <w:autoSpaceDE w:val="0"/>
        <w:autoSpaceDN w:val="0"/>
        <w:adjustRightInd w:val="0"/>
        <w:ind w:left="480" w:hanging="480"/>
        <w:rPr>
          <w:rFonts w:ascii="Times New Roman" w:hAnsi="Times New Roman" w:cs="Times New Roman"/>
          <w:noProof/>
        </w:rPr>
      </w:pPr>
      <w:r w:rsidRPr="00FC51F4">
        <w:rPr>
          <w:rFonts w:ascii="Times New Roman" w:hAnsi="Times New Roman" w:cs="Times New Roman"/>
          <w:noProof/>
        </w:rPr>
        <w:t xml:space="preserve">Jones, I., Swan, M., &amp; Pollitt, A. (2015). ASSESSING MATHEMATICAL PROBLEM SOLVING USING COMPARATIVE JUDGEMENT. </w:t>
      </w:r>
      <w:r w:rsidRPr="00FC51F4">
        <w:rPr>
          <w:rFonts w:ascii="Times New Roman" w:hAnsi="Times New Roman" w:cs="Times New Roman"/>
          <w:i/>
          <w:iCs/>
          <w:noProof/>
        </w:rPr>
        <w:t>International Journal of Science and Mathematics Education</w:t>
      </w:r>
      <w:r w:rsidRPr="00FC51F4">
        <w:rPr>
          <w:rFonts w:ascii="Times New Roman" w:hAnsi="Times New Roman" w:cs="Times New Roman"/>
          <w:noProof/>
        </w:rPr>
        <w:t xml:space="preserve">, </w:t>
      </w:r>
      <w:r w:rsidRPr="00FC51F4">
        <w:rPr>
          <w:rFonts w:ascii="Times New Roman" w:hAnsi="Times New Roman" w:cs="Times New Roman"/>
          <w:i/>
          <w:iCs/>
          <w:noProof/>
        </w:rPr>
        <w:t>13</w:t>
      </w:r>
      <w:r w:rsidRPr="00FC51F4">
        <w:rPr>
          <w:rFonts w:ascii="Times New Roman" w:hAnsi="Times New Roman" w:cs="Times New Roman"/>
          <w:noProof/>
        </w:rPr>
        <w:t>(1), 151–177. https://doi.org/10.1007/s10763-013-9497-6</w:t>
      </w:r>
    </w:p>
    <w:p w14:paraId="34EFF094" w14:textId="77777777" w:rsidR="00FC51F4" w:rsidRPr="00FC51F4" w:rsidRDefault="00FC51F4" w:rsidP="00FC51F4">
      <w:pPr>
        <w:widowControl w:val="0"/>
        <w:autoSpaceDE w:val="0"/>
        <w:autoSpaceDN w:val="0"/>
        <w:adjustRightInd w:val="0"/>
        <w:ind w:left="480" w:hanging="480"/>
        <w:rPr>
          <w:rFonts w:ascii="Times New Roman" w:hAnsi="Times New Roman" w:cs="Times New Roman"/>
          <w:noProof/>
        </w:rPr>
      </w:pPr>
      <w:r w:rsidRPr="00FC51F4">
        <w:rPr>
          <w:rFonts w:ascii="Times New Roman" w:hAnsi="Times New Roman" w:cs="Times New Roman"/>
          <w:noProof/>
        </w:rPr>
        <w:t xml:space="preserve">Luce, R. (1959). </w:t>
      </w:r>
      <w:r w:rsidRPr="00FC51F4">
        <w:rPr>
          <w:rFonts w:ascii="Times New Roman" w:hAnsi="Times New Roman" w:cs="Times New Roman"/>
          <w:i/>
          <w:iCs/>
          <w:noProof/>
        </w:rPr>
        <w:t>Individual Choice Behavior</w:t>
      </w:r>
      <w:r w:rsidRPr="00FC51F4">
        <w:rPr>
          <w:rFonts w:ascii="Times New Roman" w:hAnsi="Times New Roman" w:cs="Times New Roman"/>
          <w:noProof/>
        </w:rPr>
        <w:t>. Wiley.</w:t>
      </w:r>
    </w:p>
    <w:p w14:paraId="73ED1D4D" w14:textId="77777777" w:rsidR="00FC51F4" w:rsidRPr="00FC51F4" w:rsidRDefault="00FC51F4" w:rsidP="00FC51F4">
      <w:pPr>
        <w:widowControl w:val="0"/>
        <w:autoSpaceDE w:val="0"/>
        <w:autoSpaceDN w:val="0"/>
        <w:adjustRightInd w:val="0"/>
        <w:ind w:left="480" w:hanging="480"/>
        <w:rPr>
          <w:rFonts w:ascii="Times New Roman" w:hAnsi="Times New Roman" w:cs="Times New Roman"/>
          <w:noProof/>
        </w:rPr>
      </w:pPr>
      <w:r w:rsidRPr="00FC51F4">
        <w:rPr>
          <w:rFonts w:ascii="Times New Roman" w:hAnsi="Times New Roman" w:cs="Times New Roman"/>
          <w:noProof/>
        </w:rPr>
        <w:t xml:space="preserve">Pollitt, A. (2012). Comparative judgement for assessment. </w:t>
      </w:r>
      <w:r w:rsidRPr="00FC51F4">
        <w:rPr>
          <w:rFonts w:ascii="Times New Roman" w:hAnsi="Times New Roman" w:cs="Times New Roman"/>
          <w:i/>
          <w:iCs/>
          <w:noProof/>
        </w:rPr>
        <w:t>International Journal of Technology and Design Education</w:t>
      </w:r>
      <w:r w:rsidRPr="00FC51F4">
        <w:rPr>
          <w:rFonts w:ascii="Times New Roman" w:hAnsi="Times New Roman" w:cs="Times New Roman"/>
          <w:noProof/>
        </w:rPr>
        <w:t xml:space="preserve">, </w:t>
      </w:r>
      <w:r w:rsidRPr="00FC51F4">
        <w:rPr>
          <w:rFonts w:ascii="Times New Roman" w:hAnsi="Times New Roman" w:cs="Times New Roman"/>
          <w:i/>
          <w:iCs/>
          <w:noProof/>
        </w:rPr>
        <w:t>22</w:t>
      </w:r>
      <w:r w:rsidRPr="00FC51F4">
        <w:rPr>
          <w:rFonts w:ascii="Times New Roman" w:hAnsi="Times New Roman" w:cs="Times New Roman"/>
          <w:noProof/>
        </w:rPr>
        <w:t>(2), 157–170. https://doi.org/10.1007/s10798-011-9189-x</w:t>
      </w:r>
    </w:p>
    <w:p w14:paraId="6A8A145F" w14:textId="77777777" w:rsidR="00FC51F4" w:rsidRPr="00FC51F4" w:rsidRDefault="00FC51F4" w:rsidP="00FC51F4">
      <w:pPr>
        <w:widowControl w:val="0"/>
        <w:autoSpaceDE w:val="0"/>
        <w:autoSpaceDN w:val="0"/>
        <w:adjustRightInd w:val="0"/>
        <w:ind w:left="480" w:hanging="480"/>
        <w:rPr>
          <w:rFonts w:ascii="Times New Roman" w:hAnsi="Times New Roman" w:cs="Times New Roman"/>
          <w:noProof/>
        </w:rPr>
      </w:pPr>
      <w:r w:rsidRPr="00FC51F4">
        <w:rPr>
          <w:rFonts w:ascii="Times New Roman" w:hAnsi="Times New Roman" w:cs="Times New Roman"/>
          <w:noProof/>
        </w:rPr>
        <w:t xml:space="preserve">Pollitt, A., &amp; Murray, N. L. (1996). What raters really pay attention to. </w:t>
      </w:r>
      <w:r w:rsidRPr="00FC51F4">
        <w:rPr>
          <w:rFonts w:ascii="Times New Roman" w:hAnsi="Times New Roman" w:cs="Times New Roman"/>
          <w:i/>
          <w:iCs/>
          <w:noProof/>
        </w:rPr>
        <w:t>Performance Testing, Cognition and Assessment. Selected Papers from the 15th Language Testing Research Colloquium, Cambridge and Arnhem</w:t>
      </w:r>
      <w:r w:rsidRPr="00FC51F4">
        <w:rPr>
          <w:rFonts w:ascii="Times New Roman" w:hAnsi="Times New Roman" w:cs="Times New Roman"/>
          <w:noProof/>
        </w:rPr>
        <w:t xml:space="preserve">, </w:t>
      </w:r>
      <w:r w:rsidRPr="00FC51F4">
        <w:rPr>
          <w:rFonts w:ascii="Times New Roman" w:hAnsi="Times New Roman" w:cs="Times New Roman"/>
          <w:i/>
          <w:iCs/>
          <w:noProof/>
        </w:rPr>
        <w:t>August</w:t>
      </w:r>
      <w:r w:rsidRPr="00FC51F4">
        <w:rPr>
          <w:rFonts w:ascii="Times New Roman" w:hAnsi="Times New Roman" w:cs="Times New Roman"/>
          <w:noProof/>
        </w:rPr>
        <w:t>, 74–91.</w:t>
      </w:r>
    </w:p>
    <w:p w14:paraId="4E3C7506" w14:textId="77777777" w:rsidR="00FC51F4" w:rsidRPr="00FC51F4" w:rsidRDefault="00FC51F4" w:rsidP="00FC51F4">
      <w:pPr>
        <w:widowControl w:val="0"/>
        <w:autoSpaceDE w:val="0"/>
        <w:autoSpaceDN w:val="0"/>
        <w:adjustRightInd w:val="0"/>
        <w:ind w:left="480" w:hanging="480"/>
        <w:rPr>
          <w:rFonts w:ascii="Times New Roman" w:hAnsi="Times New Roman" w:cs="Times New Roman"/>
          <w:noProof/>
        </w:rPr>
      </w:pPr>
      <w:r w:rsidRPr="00FC51F4">
        <w:rPr>
          <w:rFonts w:ascii="Times New Roman" w:hAnsi="Times New Roman" w:cs="Times New Roman"/>
          <w:noProof/>
        </w:rPr>
        <w:t xml:space="preserve">Rasch, G. (1960). </w:t>
      </w:r>
      <w:r w:rsidRPr="00FC51F4">
        <w:rPr>
          <w:rFonts w:ascii="Times New Roman" w:hAnsi="Times New Roman" w:cs="Times New Roman"/>
          <w:i/>
          <w:iCs/>
          <w:noProof/>
        </w:rPr>
        <w:t>Probabilistic Models for Some Intelligence and Attainment Tests.</w:t>
      </w:r>
      <w:r w:rsidRPr="00FC51F4">
        <w:rPr>
          <w:rFonts w:ascii="Times New Roman" w:hAnsi="Times New Roman" w:cs="Times New Roman"/>
          <w:noProof/>
        </w:rPr>
        <w:t xml:space="preserve"> University of Chicago Press.</w:t>
      </w:r>
    </w:p>
    <w:p w14:paraId="00625255" w14:textId="77777777" w:rsidR="00FC51F4" w:rsidRPr="00FC51F4" w:rsidRDefault="00FC51F4" w:rsidP="00FC51F4">
      <w:pPr>
        <w:widowControl w:val="0"/>
        <w:autoSpaceDE w:val="0"/>
        <w:autoSpaceDN w:val="0"/>
        <w:adjustRightInd w:val="0"/>
        <w:ind w:left="480" w:hanging="480"/>
        <w:rPr>
          <w:rFonts w:ascii="Times New Roman" w:hAnsi="Times New Roman" w:cs="Times New Roman"/>
          <w:noProof/>
        </w:rPr>
      </w:pPr>
      <w:r w:rsidRPr="00FC51F4">
        <w:rPr>
          <w:rFonts w:ascii="Times New Roman" w:hAnsi="Times New Roman" w:cs="Times New Roman"/>
          <w:noProof/>
        </w:rPr>
        <w:t xml:space="preserve">Thurstone, L. (1927). A law of comparative judgement. </w:t>
      </w:r>
      <w:r w:rsidRPr="00FC51F4">
        <w:rPr>
          <w:rFonts w:ascii="Times New Roman" w:hAnsi="Times New Roman" w:cs="Times New Roman"/>
          <w:i/>
          <w:iCs/>
          <w:noProof/>
        </w:rPr>
        <w:t>Psychological Review</w:t>
      </w:r>
      <w:r w:rsidRPr="00FC51F4">
        <w:rPr>
          <w:rFonts w:ascii="Times New Roman" w:hAnsi="Times New Roman" w:cs="Times New Roman"/>
          <w:noProof/>
        </w:rPr>
        <w:t xml:space="preserve">, </w:t>
      </w:r>
      <w:r w:rsidRPr="00FC51F4">
        <w:rPr>
          <w:rFonts w:ascii="Times New Roman" w:hAnsi="Times New Roman" w:cs="Times New Roman"/>
          <w:i/>
          <w:iCs/>
          <w:noProof/>
        </w:rPr>
        <w:t>34</w:t>
      </w:r>
      <w:r w:rsidRPr="00FC51F4">
        <w:rPr>
          <w:rFonts w:ascii="Times New Roman" w:hAnsi="Times New Roman" w:cs="Times New Roman"/>
          <w:noProof/>
        </w:rPr>
        <w:t>(4), 273–286.</w:t>
      </w:r>
    </w:p>
    <w:p w14:paraId="56FD309D" w14:textId="77777777" w:rsidR="00FC51F4" w:rsidRPr="00FC51F4" w:rsidRDefault="00FC51F4" w:rsidP="00FC51F4">
      <w:pPr>
        <w:widowControl w:val="0"/>
        <w:autoSpaceDE w:val="0"/>
        <w:autoSpaceDN w:val="0"/>
        <w:adjustRightInd w:val="0"/>
        <w:ind w:left="480" w:hanging="480"/>
        <w:rPr>
          <w:rFonts w:ascii="Times New Roman" w:hAnsi="Times New Roman" w:cs="Times New Roman"/>
          <w:noProof/>
        </w:rPr>
      </w:pPr>
      <w:r w:rsidRPr="00FC51F4">
        <w:rPr>
          <w:rFonts w:ascii="Times New Roman" w:hAnsi="Times New Roman" w:cs="Times New Roman"/>
          <w:noProof/>
        </w:rPr>
        <w:t xml:space="preserve">Verhavert, S., Bouwer, R., Donche, V., &amp; De Maeyer, S. (2019). A meta-analysis on the reliability of comparative judgement. </w:t>
      </w:r>
      <w:r w:rsidRPr="00FC51F4">
        <w:rPr>
          <w:rFonts w:ascii="Times New Roman" w:hAnsi="Times New Roman" w:cs="Times New Roman"/>
          <w:i/>
          <w:iCs/>
          <w:noProof/>
        </w:rPr>
        <w:t xml:space="preserve">Assessment in Education: Principles, Policy and </w:t>
      </w:r>
      <w:r w:rsidRPr="00FC51F4">
        <w:rPr>
          <w:rFonts w:ascii="Times New Roman" w:hAnsi="Times New Roman" w:cs="Times New Roman"/>
          <w:i/>
          <w:iCs/>
          <w:noProof/>
        </w:rPr>
        <w:lastRenderedPageBreak/>
        <w:t>Practice</w:t>
      </w:r>
      <w:r w:rsidRPr="00FC51F4">
        <w:rPr>
          <w:rFonts w:ascii="Times New Roman" w:hAnsi="Times New Roman" w:cs="Times New Roman"/>
          <w:noProof/>
        </w:rPr>
        <w:t xml:space="preserve">, </w:t>
      </w:r>
      <w:r w:rsidRPr="00FC51F4">
        <w:rPr>
          <w:rFonts w:ascii="Times New Roman" w:hAnsi="Times New Roman" w:cs="Times New Roman"/>
          <w:i/>
          <w:iCs/>
          <w:noProof/>
        </w:rPr>
        <w:t>26</w:t>
      </w:r>
      <w:r w:rsidRPr="00FC51F4">
        <w:rPr>
          <w:rFonts w:ascii="Times New Roman" w:hAnsi="Times New Roman" w:cs="Times New Roman"/>
          <w:noProof/>
        </w:rPr>
        <w:t>(5), 541–562. https://doi.org/10.1080/0969594X.2019.1602027</w:t>
      </w:r>
    </w:p>
    <w:p w14:paraId="4A3ED78B" w14:textId="77777777" w:rsidR="00FC51F4" w:rsidRPr="00FC51F4" w:rsidRDefault="00FC51F4" w:rsidP="00FC51F4">
      <w:pPr>
        <w:widowControl w:val="0"/>
        <w:autoSpaceDE w:val="0"/>
        <w:autoSpaceDN w:val="0"/>
        <w:adjustRightInd w:val="0"/>
        <w:ind w:left="480" w:hanging="480"/>
        <w:rPr>
          <w:rFonts w:ascii="Times New Roman" w:hAnsi="Times New Roman" w:cs="Times New Roman"/>
          <w:noProof/>
        </w:rPr>
      </w:pPr>
      <w:r w:rsidRPr="00FC51F4">
        <w:rPr>
          <w:rFonts w:ascii="Times New Roman" w:hAnsi="Times New Roman" w:cs="Times New Roman"/>
          <w:noProof/>
        </w:rPr>
        <w:t xml:space="preserve">Verhavert, S., De Maeyer, S., Donche, V., &amp; Coertjens, L. (2018). Scale Separation Reliability: What Does It Mean in the Context of Comparative Judgment? </w:t>
      </w:r>
      <w:r w:rsidRPr="00FC51F4">
        <w:rPr>
          <w:rFonts w:ascii="Times New Roman" w:hAnsi="Times New Roman" w:cs="Times New Roman"/>
          <w:i/>
          <w:iCs/>
          <w:noProof/>
        </w:rPr>
        <w:t>Applied Psychological Measurement</w:t>
      </w:r>
      <w:r w:rsidRPr="00FC51F4">
        <w:rPr>
          <w:rFonts w:ascii="Times New Roman" w:hAnsi="Times New Roman" w:cs="Times New Roman"/>
          <w:noProof/>
        </w:rPr>
        <w:t xml:space="preserve">, </w:t>
      </w:r>
      <w:r w:rsidRPr="00FC51F4">
        <w:rPr>
          <w:rFonts w:ascii="Times New Roman" w:hAnsi="Times New Roman" w:cs="Times New Roman"/>
          <w:i/>
          <w:iCs/>
          <w:noProof/>
        </w:rPr>
        <w:t>42</w:t>
      </w:r>
      <w:r w:rsidRPr="00FC51F4">
        <w:rPr>
          <w:rFonts w:ascii="Times New Roman" w:hAnsi="Times New Roman" w:cs="Times New Roman"/>
          <w:noProof/>
        </w:rPr>
        <w:t>(6), 428–445. https://doi.org/10.1177/0146621617748321</w:t>
      </w:r>
    </w:p>
    <w:p w14:paraId="4F95AC7F" w14:textId="67DFD5EC" w:rsidR="008662E9" w:rsidRDefault="00566871" w:rsidP="00FC51F4">
      <w:pPr>
        <w:widowControl w:val="0"/>
        <w:autoSpaceDE w:val="0"/>
        <w:autoSpaceDN w:val="0"/>
        <w:adjustRightInd w:val="0"/>
        <w:ind w:left="480" w:hanging="480"/>
      </w:pPr>
      <w:r>
        <w:fldChar w:fldCharType="end"/>
      </w:r>
    </w:p>
    <w:p w14:paraId="001AA39A" w14:textId="77777777" w:rsidR="008662E9" w:rsidRDefault="008662E9"/>
    <w:p w14:paraId="230F8519" w14:textId="77777777" w:rsidR="008662E9" w:rsidRDefault="008662E9"/>
    <w:p w14:paraId="1D5825C5" w14:textId="77777777" w:rsidR="008662E9" w:rsidRDefault="008662E9"/>
    <w:p w14:paraId="7AF32507" w14:textId="77777777" w:rsidR="008662E9" w:rsidRDefault="008662E9"/>
    <w:p w14:paraId="2CCEA858" w14:textId="77777777" w:rsidR="008662E9" w:rsidRDefault="008662E9"/>
    <w:p w14:paraId="6510D41C" w14:textId="77777777" w:rsidR="008662E9" w:rsidRDefault="008662E9"/>
    <w:p w14:paraId="6B147102" w14:textId="77777777" w:rsidR="008662E9" w:rsidRDefault="008662E9"/>
    <w:p w14:paraId="610BF9B0" w14:textId="77777777" w:rsidR="008662E9" w:rsidRDefault="008662E9"/>
    <w:p w14:paraId="1D0763DA" w14:textId="77777777" w:rsidR="008662E9" w:rsidRDefault="008662E9"/>
    <w:p w14:paraId="5608B029" w14:textId="77777777" w:rsidR="008662E9" w:rsidRDefault="008662E9"/>
    <w:p w14:paraId="0926983D" w14:textId="77777777" w:rsidR="008662E9" w:rsidRDefault="008662E9"/>
    <w:p w14:paraId="48946E95" w14:textId="77777777" w:rsidR="008662E9" w:rsidRDefault="008662E9"/>
    <w:p w14:paraId="51766923" w14:textId="77777777" w:rsidR="008662E9" w:rsidRDefault="008662E9"/>
    <w:p w14:paraId="5C0C87D4" w14:textId="77777777" w:rsidR="008662E9" w:rsidRDefault="008662E9"/>
    <w:p w14:paraId="5A18740E" w14:textId="63FBD9F8" w:rsidR="008662E9" w:rsidRDefault="001C5130">
      <w:r>
        <w:t>Other potential areas:</w:t>
      </w:r>
    </w:p>
    <w:p w14:paraId="4FE5EAC4" w14:textId="426C3BB7" w:rsidR="001C5130" w:rsidRDefault="001C5130"/>
    <w:p w14:paraId="0914C088" w14:textId="77777777" w:rsidR="001C5130" w:rsidRDefault="001C5130" w:rsidP="001C5130">
      <w:pPr>
        <w:rPr>
          <w:rFonts w:ascii="Times New Roman" w:eastAsia="Times New Roman" w:hAnsi="Times New Roman" w:cs="Times New Roman"/>
          <w:kern w:val="0"/>
          <w:lang w:val="en-GB" w:eastAsia="en-GB"/>
        </w:rPr>
      </w:pPr>
      <w:r>
        <w:rPr>
          <w:rFonts w:ascii="Times New Roman" w:eastAsia="Times New Roman" w:hAnsi="Times New Roman" w:cs="Times New Roman"/>
          <w:kern w:val="0"/>
          <w:lang w:val="en-GB" w:eastAsia="en-GB"/>
        </w:rPr>
        <w:t xml:space="preserve">The economics of tourism, </w:t>
      </w:r>
      <w:proofErr w:type="gramStart"/>
      <w:r>
        <w:rPr>
          <w:rFonts w:ascii="Times New Roman" w:eastAsia="Times New Roman" w:hAnsi="Times New Roman" w:cs="Times New Roman"/>
          <w:kern w:val="0"/>
          <w:lang w:val="en-GB" w:eastAsia="en-GB"/>
        </w:rPr>
        <w:t>e.g.</w:t>
      </w:r>
      <w:proofErr w:type="gramEnd"/>
      <w:r>
        <w:rPr>
          <w:rFonts w:ascii="Times New Roman" w:eastAsia="Times New Roman" w:hAnsi="Times New Roman" w:cs="Times New Roman"/>
          <w:kern w:val="0"/>
          <w:lang w:val="en-GB" w:eastAsia="en-GB"/>
        </w:rPr>
        <w:t xml:space="preserve"> </w:t>
      </w:r>
      <w:r w:rsidRPr="00957A86">
        <w:rPr>
          <w:rFonts w:ascii="Times New Roman" w:eastAsia="Times New Roman" w:hAnsi="Times New Roman" w:cs="Times New Roman"/>
          <w:kern w:val="0"/>
          <w:lang w:val="en-GB" w:eastAsia="en-GB"/>
        </w:rPr>
        <w:t>Boto-García,</w:t>
      </w:r>
      <w:r>
        <w:rPr>
          <w:rFonts w:ascii="Times New Roman" w:eastAsia="Times New Roman" w:hAnsi="Times New Roman" w:cs="Times New Roman"/>
          <w:kern w:val="0"/>
          <w:lang w:val="en-GB" w:eastAsia="en-GB"/>
        </w:rPr>
        <w:t xml:space="preserve"> </w:t>
      </w:r>
      <w:r w:rsidRPr="00957A86">
        <w:rPr>
          <w:rFonts w:ascii="Times New Roman" w:eastAsia="Times New Roman" w:hAnsi="Times New Roman" w:cs="Times New Roman"/>
          <w:kern w:val="0"/>
          <w:lang w:val="en-GB" w:eastAsia="en-GB"/>
        </w:rPr>
        <w:t>Mariel, Pino</w:t>
      </w:r>
      <w:r>
        <w:rPr>
          <w:rFonts w:ascii="Times New Roman" w:eastAsia="Times New Roman" w:hAnsi="Times New Roman" w:cs="Times New Roman"/>
          <w:kern w:val="0"/>
          <w:lang w:val="en-GB" w:eastAsia="en-GB"/>
        </w:rPr>
        <w:t xml:space="preserve"> </w:t>
      </w:r>
      <w:r w:rsidRPr="00957A86">
        <w:rPr>
          <w:rFonts w:ascii="Times New Roman" w:eastAsia="Times New Roman" w:hAnsi="Times New Roman" w:cs="Times New Roman"/>
          <w:kern w:val="0"/>
          <w:lang w:val="en-GB" w:eastAsia="en-GB"/>
        </w:rPr>
        <w:t xml:space="preserve">&amp; Alvarez (2020). </w:t>
      </w:r>
      <w:r>
        <w:rPr>
          <w:rFonts w:ascii="Times New Roman" w:eastAsia="Times New Roman" w:hAnsi="Times New Roman" w:cs="Times New Roman"/>
          <w:kern w:val="0"/>
          <w:lang w:val="en-GB" w:eastAsia="en-GB"/>
        </w:rPr>
        <w:t>“</w:t>
      </w:r>
      <w:r w:rsidRPr="00FF7FE3">
        <w:rPr>
          <w:rFonts w:ascii="Times New Roman" w:eastAsia="Times New Roman" w:hAnsi="Times New Roman" w:cs="Times New Roman"/>
          <w:i/>
          <w:iCs/>
          <w:kern w:val="0"/>
          <w:lang w:val="en-GB" w:eastAsia="en-GB"/>
        </w:rPr>
        <w:t xml:space="preserve">To avoid cognitive burdens, respondents are presented with three alternatives per choice task plus a ‘none </w:t>
      </w:r>
      <w:r w:rsidRPr="00FF7FE3">
        <w:rPr>
          <w:rFonts w:ascii="Times New Roman" w:eastAsia="Times New Roman" w:hAnsi="Times New Roman" w:cs="Times New Roman"/>
          <w:i/>
          <w:iCs/>
          <w:kern w:val="0"/>
          <w:lang w:val="en-GB" w:eastAsia="en-GB"/>
        </w:rPr>
        <w:lastRenderedPageBreak/>
        <w:t>of them’ option. This is done to avoid forcing them to choose any of the alternatives if none of them are attractive enough. This is standard practice in DCE in general (</w:t>
      </w:r>
      <w:proofErr w:type="spellStart"/>
      <w:r w:rsidRPr="00FF7FE3">
        <w:rPr>
          <w:rFonts w:ascii="Times New Roman" w:eastAsia="Times New Roman" w:hAnsi="Times New Roman" w:cs="Times New Roman"/>
          <w:i/>
          <w:iCs/>
          <w:kern w:val="0"/>
          <w:lang w:val="en-GB" w:eastAsia="en-GB"/>
        </w:rPr>
        <w:t>Oehlmann</w:t>
      </w:r>
      <w:proofErr w:type="spellEnd"/>
      <w:r w:rsidRPr="00FF7FE3">
        <w:rPr>
          <w:rFonts w:ascii="Times New Roman" w:eastAsia="Times New Roman" w:hAnsi="Times New Roman" w:cs="Times New Roman"/>
          <w:i/>
          <w:iCs/>
          <w:kern w:val="0"/>
          <w:lang w:val="en-GB" w:eastAsia="en-GB"/>
        </w:rPr>
        <w:t xml:space="preserve"> et al., 2017) and in the context of holiday choice in particular (</w:t>
      </w:r>
      <w:proofErr w:type="spellStart"/>
      <w:r w:rsidRPr="00FF7FE3">
        <w:rPr>
          <w:rFonts w:ascii="Times New Roman" w:eastAsia="Times New Roman" w:hAnsi="Times New Roman" w:cs="Times New Roman"/>
          <w:i/>
          <w:iCs/>
          <w:kern w:val="0"/>
          <w:lang w:val="en-GB" w:eastAsia="en-GB"/>
        </w:rPr>
        <w:t>Bimonte</w:t>
      </w:r>
      <w:proofErr w:type="spellEnd"/>
      <w:r w:rsidRPr="00FF7FE3">
        <w:rPr>
          <w:rFonts w:ascii="Times New Roman" w:eastAsia="Times New Roman" w:hAnsi="Times New Roman" w:cs="Times New Roman"/>
          <w:i/>
          <w:iCs/>
          <w:kern w:val="0"/>
          <w:lang w:val="en-GB" w:eastAsia="en-GB"/>
        </w:rPr>
        <w:t xml:space="preserve"> et al., 2016; </w:t>
      </w:r>
      <w:proofErr w:type="spellStart"/>
      <w:r w:rsidRPr="00FF7FE3">
        <w:rPr>
          <w:rFonts w:ascii="Times New Roman" w:eastAsia="Times New Roman" w:hAnsi="Times New Roman" w:cs="Times New Roman"/>
          <w:i/>
          <w:iCs/>
          <w:kern w:val="0"/>
          <w:lang w:val="en-GB" w:eastAsia="en-GB"/>
        </w:rPr>
        <w:t>Grigolon</w:t>
      </w:r>
      <w:proofErr w:type="spellEnd"/>
      <w:r w:rsidRPr="00FF7FE3">
        <w:rPr>
          <w:rFonts w:ascii="Times New Roman" w:eastAsia="Times New Roman" w:hAnsi="Times New Roman" w:cs="Times New Roman"/>
          <w:i/>
          <w:iCs/>
          <w:kern w:val="0"/>
          <w:lang w:val="en-GB" w:eastAsia="en-GB"/>
        </w:rPr>
        <w:t xml:space="preserve"> et al., 2012; </w:t>
      </w:r>
      <w:proofErr w:type="spellStart"/>
      <w:r w:rsidRPr="00FF7FE3">
        <w:rPr>
          <w:rFonts w:ascii="Times New Roman" w:eastAsia="Times New Roman" w:hAnsi="Times New Roman" w:cs="Times New Roman"/>
          <w:i/>
          <w:iCs/>
          <w:kern w:val="0"/>
          <w:lang w:val="en-GB" w:eastAsia="en-GB"/>
        </w:rPr>
        <w:t>Huybers</w:t>
      </w:r>
      <w:proofErr w:type="spellEnd"/>
      <w:r w:rsidRPr="00FF7FE3">
        <w:rPr>
          <w:rFonts w:ascii="Times New Roman" w:eastAsia="Times New Roman" w:hAnsi="Times New Roman" w:cs="Times New Roman"/>
          <w:i/>
          <w:iCs/>
          <w:kern w:val="0"/>
          <w:lang w:val="en-GB" w:eastAsia="en-GB"/>
        </w:rPr>
        <w:t>, 2003) to ensure realism.</w:t>
      </w:r>
      <w:r>
        <w:rPr>
          <w:rFonts w:ascii="Times New Roman" w:eastAsia="Times New Roman" w:hAnsi="Times New Roman" w:cs="Times New Roman"/>
          <w:kern w:val="0"/>
          <w:lang w:val="en-GB" w:eastAsia="en-GB"/>
        </w:rPr>
        <w:t>”</w:t>
      </w:r>
    </w:p>
    <w:p w14:paraId="7C2ACCA3" w14:textId="77777777" w:rsidR="001C5130" w:rsidRDefault="001C5130" w:rsidP="001C5130">
      <w:pPr>
        <w:ind w:left="480" w:hanging="480"/>
        <w:rPr>
          <w:rFonts w:ascii="Times New Roman" w:eastAsia="Times New Roman" w:hAnsi="Times New Roman" w:cs="Times New Roman"/>
          <w:kern w:val="0"/>
          <w:lang w:val="en-GB" w:eastAsia="en-GB"/>
        </w:rPr>
      </w:pPr>
    </w:p>
    <w:p w14:paraId="10F98201" w14:textId="77777777" w:rsidR="001C5130" w:rsidRDefault="001C5130" w:rsidP="001C5130">
      <w:pPr>
        <w:ind w:left="480" w:hanging="480"/>
        <w:rPr>
          <w:rFonts w:ascii="Times New Roman" w:eastAsia="Times New Roman" w:hAnsi="Times New Roman" w:cs="Times New Roman"/>
          <w:kern w:val="0"/>
          <w:lang w:val="en-GB" w:eastAsia="en-GB"/>
        </w:rPr>
      </w:pPr>
    </w:p>
    <w:p w14:paraId="4EFD0C58" w14:textId="77777777" w:rsidR="001C5130" w:rsidRDefault="001C5130" w:rsidP="001C5130">
      <w:r w:rsidRPr="00957A86">
        <w:t xml:space="preserve">Choice experiments: </w:t>
      </w:r>
      <w:proofErr w:type="gramStart"/>
      <w:r w:rsidRPr="00957A86">
        <w:t>e.g.</w:t>
      </w:r>
      <w:proofErr w:type="gramEnd"/>
      <w:r w:rsidRPr="00957A86">
        <w:t xml:space="preserve"> “marginal values for the attributes of environmental assets, such as forests and rivers” (Hanley, Wright &amp; </w:t>
      </w:r>
      <w:proofErr w:type="spellStart"/>
      <w:r w:rsidRPr="00957A86">
        <w:t>Adamowicz</w:t>
      </w:r>
      <w:proofErr w:type="spellEnd"/>
      <w:r w:rsidRPr="00957A86">
        <w:t>, 1998; p. 413)</w:t>
      </w:r>
    </w:p>
    <w:p w14:paraId="5CCF7DB5" w14:textId="77777777" w:rsidR="001C5130" w:rsidRDefault="001C5130" w:rsidP="001C5130"/>
    <w:p w14:paraId="1F167E9E" w14:textId="77777777" w:rsidR="001C5130" w:rsidRDefault="001C5130" w:rsidP="001C5130">
      <w:r>
        <w:t xml:space="preserve">Examples: Thurstone’s applications, sports example (baseball) education applications; (D&amp;T, </w:t>
      </w:r>
      <w:proofErr w:type="spellStart"/>
      <w:r>
        <w:t>maths</w:t>
      </w:r>
      <w:proofErr w:type="spellEnd"/>
      <w:r>
        <w:t>, English); monitoring standards (</w:t>
      </w:r>
      <w:proofErr w:type="spellStart"/>
      <w:r>
        <w:t>Ofqual</w:t>
      </w:r>
      <w:proofErr w:type="spellEnd"/>
      <w:r>
        <w:t xml:space="preserve"> type usages); generating standards (</w:t>
      </w:r>
      <w:proofErr w:type="spellStart"/>
      <w:r>
        <w:t>Heldsinger</w:t>
      </w:r>
      <w:proofErr w:type="spellEnd"/>
      <w:r>
        <w:t xml:space="preserve"> et al; NMM services); measurement in research (RCT papers</w:t>
      </w:r>
      <w:proofErr w:type="gramStart"/>
      <w:r>
        <w:t>);</w:t>
      </w:r>
      <w:proofErr w:type="gramEnd"/>
    </w:p>
    <w:p w14:paraId="3D044286" w14:textId="77777777" w:rsidR="001C5130" w:rsidRDefault="001C5130" w:rsidP="001C5130"/>
    <w:p w14:paraId="6778E153" w14:textId="77777777" w:rsidR="001C5130" w:rsidRDefault="001C5130" w:rsidP="001C5130">
      <w:r>
        <w:t xml:space="preserve">Beauty in philosophy: </w:t>
      </w:r>
      <w:proofErr w:type="spellStart"/>
      <w:r>
        <w:t>Tuya’s</w:t>
      </w:r>
      <w:proofErr w:type="spellEnd"/>
      <w:r>
        <w:t xml:space="preserve"> work; </w:t>
      </w:r>
      <w:r w:rsidRPr="003A675A">
        <w:t>philosophy abstracts (Matthew’s idea)</w:t>
      </w:r>
    </w:p>
    <w:p w14:paraId="23691468" w14:textId="77777777" w:rsidR="001C5130" w:rsidRDefault="001C5130" w:rsidP="001C5130"/>
    <w:p w14:paraId="114098CD" w14:textId="77777777" w:rsidR="001C5130" w:rsidRDefault="001C5130" w:rsidP="001C5130">
      <w:r w:rsidRPr="003A675A">
        <w:t xml:space="preserve">Standards in HE </w:t>
      </w:r>
      <w:hyperlink r:id="rId19" w:history="1">
        <w:r w:rsidRPr="004300E4">
          <w:rPr>
            <w:rStyle w:val="Hyperlink"/>
          </w:rPr>
          <w:t>https://www.advance-he.ac.uk/degree-standards-project/calibration-academic-standards</w:t>
        </w:r>
      </w:hyperlink>
    </w:p>
    <w:p w14:paraId="76329ABB" w14:textId="77777777" w:rsidR="001C5130" w:rsidRDefault="001C5130" w:rsidP="001C5130">
      <w:r w:rsidRPr="003A675A">
        <w:t xml:space="preserve">judging </w:t>
      </w:r>
      <w:r>
        <w:t xml:space="preserve">REF </w:t>
      </w:r>
      <w:r w:rsidRPr="003A675A">
        <w:t>environment statements</w:t>
      </w:r>
    </w:p>
    <w:p w14:paraId="4D3BC581" w14:textId="77777777" w:rsidR="001C5130" w:rsidRDefault="001C5130"/>
    <w:p w14:paraId="7FB48481" w14:textId="77777777" w:rsidR="008662E9" w:rsidRDefault="008662E9"/>
    <w:p w14:paraId="4A67CE3B" w14:textId="77777777" w:rsidR="008662E9" w:rsidRDefault="008662E9"/>
    <w:p w14:paraId="6ABB7B43" w14:textId="77777777" w:rsidR="008662E9" w:rsidRDefault="008662E9"/>
    <w:p w14:paraId="59BCBE24" w14:textId="77777777" w:rsidR="008662E9" w:rsidRDefault="008662E9"/>
    <w:p w14:paraId="381F3EA7" w14:textId="77777777" w:rsidR="008662E9" w:rsidRDefault="008662E9"/>
    <w:p w14:paraId="78F7CBD6" w14:textId="77777777" w:rsidR="008662E9" w:rsidRDefault="008662E9"/>
    <w:p w14:paraId="6EDD5AEA" w14:textId="77777777" w:rsidR="00061A18" w:rsidRDefault="00061A18" w:rsidP="00061A18">
      <w:pPr>
        <w:ind w:left="720" w:firstLine="0"/>
      </w:pPr>
    </w:p>
    <w:p w14:paraId="4E9C5AD1" w14:textId="77777777" w:rsidR="00AF5D5D" w:rsidRPr="00A976A2" w:rsidRDefault="00AF5D5D" w:rsidP="00A976A2"/>
    <w:sectPr w:rsidR="00AF5D5D" w:rsidRPr="00A976A2">
      <w:headerReference w:type="default" r:id="rId20"/>
      <w:headerReference w:type="first" r:id="rId21"/>
      <w:footnotePr>
        <w:pos w:val="beneathText"/>
      </w:footnotePr>
      <w:pgSz w:w="12240" w:h="15840" w:code="1"/>
      <w:pgMar w:top="1440" w:right="1440" w:bottom="1440" w:left="1440" w:header="720" w:footer="720" w:gutter="0"/>
      <w:cols w:space="720"/>
      <w:titlePg/>
      <w:docGrid w:linePitch="360"/>
      <w15:footnoteColumns w:val="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Davies, Ben" w:date="2021-03-03T08:22:00Z" w:initials="DB">
    <w:p w14:paraId="7F4AFD68" w14:textId="07364BFA" w:rsidR="00D918F1" w:rsidRDefault="00D918F1">
      <w:pPr>
        <w:pStyle w:val="CommentText"/>
      </w:pPr>
      <w:r>
        <w:rPr>
          <w:rStyle w:val="CommentReference"/>
        </w:rPr>
        <w:annotationRef/>
      </w:r>
      <w:r>
        <w:t>Phrase this as 19 choose 2</w:t>
      </w:r>
    </w:p>
  </w:comment>
  <w:comment w:id="2" w:author="Davies, Ben" w:date="2021-03-03T08:24:00Z" w:initials="DB">
    <w:p w14:paraId="5C0FF4F2" w14:textId="484CD15F" w:rsidR="0074540A" w:rsidRDefault="0074540A">
      <w:pPr>
        <w:pStyle w:val="CommentText"/>
      </w:pPr>
      <w:r>
        <w:rPr>
          <w:rStyle w:val="CommentReference"/>
        </w:rPr>
        <w:annotationRef/>
      </w:r>
      <w:r>
        <w:t xml:space="preserve">This is a big deal. Can we also refer to a </w:t>
      </w:r>
      <w:r w:rsidR="002D3CCB">
        <w:t xml:space="preserve">later section where we discuss methods for deciding </w:t>
      </w:r>
      <w:proofErr w:type="gramStart"/>
      <w:r w:rsidR="002D3CCB">
        <w:t>this…</w:t>
      </w:r>
      <w:proofErr w:type="gramEnd"/>
      <w:r w:rsidR="002D3CCB">
        <w:t xml:space="preserve"> </w:t>
      </w:r>
    </w:p>
  </w:comment>
  <w:comment w:id="4" w:author="Davies, Ben" w:date="2021-03-03T08:26:00Z" w:initials="DB">
    <w:p w14:paraId="1C8BE1EA" w14:textId="64B3FA5D" w:rsidR="00033616" w:rsidRDefault="00033616">
      <w:pPr>
        <w:pStyle w:val="CommentText"/>
      </w:pPr>
      <w:r>
        <w:rPr>
          <w:rStyle w:val="CommentReference"/>
        </w:rPr>
        <w:annotationRef/>
      </w:r>
      <w:r>
        <w:t>I like the earlier established convention of indexing where these discussions come up (seeking to produce a clear reference text</w:t>
      </w:r>
      <w:proofErr w:type="gramStart"/>
      <w:r>
        <w:t>… )</w:t>
      </w:r>
      <w:proofErr w:type="gramEnd"/>
    </w:p>
  </w:comment>
  <w:comment w:id="5" w:author="Davies, Ben" w:date="2021-03-03T08:27:00Z" w:initials="DB">
    <w:p w14:paraId="695A0072" w14:textId="2C53C7F9" w:rsidR="00A81CA4" w:rsidRDefault="00A81CA4">
      <w:pPr>
        <w:pStyle w:val="CommentText"/>
      </w:pPr>
      <w:r>
        <w:rPr>
          <w:rStyle w:val="CommentReference"/>
        </w:rPr>
        <w:annotationRef/>
      </w:r>
      <w:r>
        <w:t>This on</w:t>
      </w:r>
    </w:p>
  </w:comment>
  <w:comment w:id="6" w:author="Davies, Ben" w:date="2021-03-03T08:28:00Z" w:initials="DB">
    <w:p w14:paraId="64C888E9" w14:textId="75A28D57" w:rsidR="00AB0889" w:rsidRDefault="00AB0889">
      <w:pPr>
        <w:pStyle w:val="CommentText"/>
      </w:pPr>
      <w:r>
        <w:rPr>
          <w:rStyle w:val="CommentReference"/>
        </w:rPr>
        <w:annotationRef/>
      </w:r>
      <w:r>
        <w:t>Strange voicing. Is this intention?</w:t>
      </w:r>
    </w:p>
  </w:comment>
  <w:comment w:id="7" w:author="Davies, Ben" w:date="2021-03-03T15:22:00Z" w:initials="DB">
    <w:p w14:paraId="71504861" w14:textId="16A782C3" w:rsidR="003108BE" w:rsidRDefault="003108BE">
      <w:pPr>
        <w:pStyle w:val="CommentText"/>
      </w:pPr>
      <w:r>
        <w:rPr>
          <w:rStyle w:val="CommentReference"/>
        </w:rPr>
        <w:annotationRef/>
      </w:r>
      <w:proofErr w:type="spellStart"/>
      <w:r>
        <w:t>Its</w:t>
      </w:r>
      <w:proofErr w:type="spellEnd"/>
      <w:r>
        <w:t xml:space="preserve"> not obvious that this is an appropriate lead-in to this section. Once-upon-a-time, we had also considered a ‘history of CJ’ subsection belonging here. This is likely to be subsumed into other parts of the </w:t>
      </w:r>
      <w:proofErr w:type="gramStart"/>
      <w:r>
        <w:t>manuscript</w:t>
      </w:r>
      <w:proofErr w:type="gramEnd"/>
      <w:r>
        <w:t xml:space="preserve"> but I thought it worth noting here, just so that old ideas aren’t lost without being fully considered. (Happy for this to be deleted!)</w:t>
      </w:r>
    </w:p>
  </w:comment>
  <w:comment w:id="8" w:author="Davies, Ben" w:date="2021-03-04T12:14:00Z" w:initials="DB">
    <w:p w14:paraId="288B31AB" w14:textId="139A68E0" w:rsidR="00566871" w:rsidRDefault="00566871" w:rsidP="00566871">
      <w:pPr>
        <w:ind w:firstLine="0"/>
      </w:pPr>
      <w:r>
        <w:rPr>
          <w:rStyle w:val="CommentReference"/>
        </w:rPr>
        <w:annotationRef/>
      </w:r>
      <w:r>
        <w:t>Discuss how pairings are generated and the efficiency of CJ. Can then comment on ACJ</w:t>
      </w:r>
      <w:r w:rsidR="00ED1E9B">
        <w:t>…</w:t>
      </w:r>
    </w:p>
    <w:p w14:paraId="25B6274D" w14:textId="580E8B37" w:rsidR="00ED1E9B" w:rsidRDefault="00ED1E9B" w:rsidP="00566871">
      <w:pPr>
        <w:ind w:firstLine="0"/>
      </w:pPr>
    </w:p>
    <w:p w14:paraId="40FF9971" w14:textId="2378A5A8" w:rsidR="00ED1E9B" w:rsidRDefault="00ED1E9B" w:rsidP="00566871">
      <w:pPr>
        <w:ind w:firstLine="0"/>
      </w:pPr>
      <w:r>
        <w:t xml:space="preserve">Might also integrate this possible section into the reliability section, See below. </w:t>
      </w:r>
    </w:p>
    <w:p w14:paraId="444F08D9" w14:textId="7EFD35A6" w:rsidR="00566871" w:rsidRDefault="00566871">
      <w:pPr>
        <w:pStyle w:val="CommentText"/>
      </w:pPr>
    </w:p>
  </w:comment>
  <w:comment w:id="9" w:author="Davies, Ben" w:date="2021-03-04T11:51:00Z" w:initials="DB">
    <w:p w14:paraId="418D5659" w14:textId="40B158D9" w:rsidR="00E03F26" w:rsidRDefault="00E03F26">
      <w:pPr>
        <w:pStyle w:val="CommentText"/>
      </w:pPr>
      <w:r>
        <w:rPr>
          <w:rStyle w:val="CommentReference"/>
        </w:rPr>
        <w:annotationRef/>
      </w:r>
      <w:r>
        <w:t>Do we want to offer a high-level definition of reliability as we used it here? I don’t have a clean one off the top of my head…</w:t>
      </w:r>
    </w:p>
  </w:comment>
  <w:comment w:id="10" w:author="Davies, Ben" w:date="2021-03-04T12:17:00Z" w:initials="DB">
    <w:p w14:paraId="27B4F474" w14:textId="6C5524AD" w:rsidR="00B24D88" w:rsidRDefault="00B24D88">
      <w:pPr>
        <w:pStyle w:val="CommentText"/>
      </w:pPr>
      <w:r>
        <w:rPr>
          <w:rStyle w:val="CommentReference"/>
        </w:rPr>
        <w:annotationRef/>
      </w:r>
      <w:proofErr w:type="spellStart"/>
      <w:r>
        <w:t>Ahhh</w:t>
      </w:r>
      <w:proofErr w:type="spellEnd"/>
      <w:r>
        <w:t xml:space="preserve">, </w:t>
      </w:r>
      <w:proofErr w:type="gramStart"/>
      <w:r>
        <w:t>I</w:t>
      </w:r>
      <w:proofErr w:type="gramEnd"/>
      <w:r>
        <w:t xml:space="preserve"> forgotten about this comment. Perhaps this is sufficient, and we can build in a response to Kimbell (2021) here instead. I’ll leave both options in for </w:t>
      </w:r>
      <w:proofErr w:type="gramStart"/>
      <w:r>
        <w:t>now, and</w:t>
      </w:r>
      <w:proofErr w:type="gramEnd"/>
      <w:r>
        <w:t xml:space="preserve"> leave it you to do delete the redundancy later. </w:t>
      </w:r>
    </w:p>
  </w:comment>
  <w:comment w:id="11" w:author="Davies, Ben" w:date="2021-03-04T12:21:00Z" w:initials="DB">
    <w:p w14:paraId="6D20FE60" w14:textId="77777777" w:rsidR="00B03456" w:rsidRDefault="00B03456">
      <w:pPr>
        <w:pStyle w:val="CommentText"/>
      </w:pPr>
      <w:r>
        <w:rPr>
          <w:rStyle w:val="CommentReference"/>
        </w:rPr>
        <w:annotationRef/>
      </w:r>
      <w:r>
        <w:t>Does this warrant a forward pointer to design considerations, or do we want to add further comments on this here?</w:t>
      </w:r>
    </w:p>
    <w:p w14:paraId="0C84CB18" w14:textId="77777777" w:rsidR="00B03456" w:rsidRDefault="00B03456">
      <w:pPr>
        <w:pStyle w:val="CommentText"/>
      </w:pPr>
    </w:p>
    <w:p w14:paraId="132EB13C" w14:textId="36EB16D4" w:rsidR="00B03456" w:rsidRDefault="00B03456">
      <w:pPr>
        <w:pStyle w:val="CommentText"/>
      </w:pPr>
      <w:r>
        <w:t>We could also remove commentary like this from a primarily technical section, but I like th</w:t>
      </w:r>
      <w:r w:rsidR="00547FF8">
        <w:t xml:space="preserve">is flow, attempting to address </w:t>
      </w:r>
      <w:proofErr w:type="spellStart"/>
      <w:r w:rsidR="00547FF8">
        <w:t>reeaders</w:t>
      </w:r>
      <w:proofErr w:type="spellEnd"/>
      <w:r w:rsidR="00547FF8">
        <w:t xml:space="preserve">’ likely questions as and when they might arise. </w:t>
      </w:r>
    </w:p>
  </w:comment>
  <w:comment w:id="12" w:author="Davies, Ben" w:date="2021-03-04T12:24:00Z" w:initials="DB">
    <w:p w14:paraId="6805C5E1" w14:textId="43432902" w:rsidR="0067481E" w:rsidRDefault="0067481E">
      <w:pPr>
        <w:pStyle w:val="CommentText"/>
      </w:pPr>
      <w:r>
        <w:rPr>
          <w:rStyle w:val="CommentReference"/>
        </w:rPr>
        <w:annotationRef/>
      </w:r>
      <w:r>
        <w:t>Awkward list. Perhaps delete or diversi</w:t>
      </w:r>
      <w:r w:rsidR="000D13A2">
        <w:t>fy</w:t>
      </w:r>
    </w:p>
  </w:comment>
  <w:comment w:id="13" w:author="Davies, Ben" w:date="2021-03-04T13:46:00Z" w:initials="DB">
    <w:p w14:paraId="00A589B1" w14:textId="77777777" w:rsidR="00AE28C3" w:rsidRDefault="00AE28C3">
      <w:pPr>
        <w:pStyle w:val="CommentText"/>
      </w:pPr>
      <w:r>
        <w:rPr>
          <w:rStyle w:val="CommentReference"/>
        </w:rPr>
        <w:annotationRef/>
      </w:r>
      <w:r>
        <w:t xml:space="preserve">This section is based on my review of the education-focus literature. Ian, perhaps you are aware of others? </w:t>
      </w:r>
    </w:p>
    <w:p w14:paraId="63CE617B" w14:textId="77777777" w:rsidR="00AE28C3" w:rsidRDefault="00AE28C3">
      <w:pPr>
        <w:pStyle w:val="CommentText"/>
      </w:pPr>
    </w:p>
    <w:p w14:paraId="204B862A" w14:textId="07EE9816" w:rsidR="00AE28C3" w:rsidRDefault="00AE28C3">
      <w:pPr>
        <w:pStyle w:val="CommentText"/>
      </w:pPr>
      <w:r>
        <w:t xml:space="preserve">In my thesis, this section was heavily embedded in this education literature. Here, this literature should either be removed or diversified to be more relevant to a wider social science audience. </w:t>
      </w:r>
    </w:p>
  </w:comment>
  <w:comment w:id="15" w:author="Davies, Ben" w:date="2021-03-04T14:07:00Z" w:initials="DB">
    <w:p w14:paraId="452A2F64" w14:textId="77777777" w:rsidR="00C94136" w:rsidRDefault="00C94136">
      <w:pPr>
        <w:pStyle w:val="CommentText"/>
      </w:pPr>
      <w:r>
        <w:rPr>
          <w:rStyle w:val="CommentReference"/>
        </w:rPr>
        <w:annotationRef/>
      </w:r>
      <w:r>
        <w:t>Meh, do we really want to do this?</w:t>
      </w:r>
    </w:p>
    <w:p w14:paraId="17E01E27" w14:textId="77777777" w:rsidR="00C94136" w:rsidRDefault="00C94136">
      <w:pPr>
        <w:pStyle w:val="CommentText"/>
      </w:pPr>
    </w:p>
    <w:p w14:paraId="2EAAD6DE" w14:textId="7356556F" w:rsidR="00C94136" w:rsidRDefault="00C94136">
      <w:pPr>
        <w:pStyle w:val="CommentText"/>
      </w:pPr>
      <w:r>
        <w:t xml:space="preserve">I think this depends on how the validity section above shakes out. If we use the earlier section as a lit-review style construct, then this makes sense. Alternatively, the earlier section could replace/serve as this proposed ‘possible analysis plans’ section. </w:t>
      </w:r>
    </w:p>
  </w:comment>
  <w:comment w:id="16" w:author="Davies, Ben" w:date="2021-03-04T11:39:00Z" w:initials="DB">
    <w:p w14:paraId="67D70231" w14:textId="77777777" w:rsidR="008A1223" w:rsidRDefault="008A1223" w:rsidP="008A1223">
      <w:pPr>
        <w:pStyle w:val="CommentText"/>
      </w:pPr>
      <w:r>
        <w:rPr>
          <w:rStyle w:val="CommentReference"/>
        </w:rPr>
        <w:annotationRef/>
      </w:r>
      <w:r>
        <w:rPr>
          <w:rStyle w:val="CommentReference"/>
        </w:rPr>
        <w:annotationRef/>
      </w:r>
      <w:r>
        <w:t xml:space="preserve">Does this run the risk of coming across as commercial advertising? </w:t>
      </w:r>
    </w:p>
  </w:comment>
  <w:comment w:id="17" w:author="Davies, Ben" w:date="2021-03-04T11:45:00Z" w:initials="DB">
    <w:p w14:paraId="6A7617C1" w14:textId="2CE897B8" w:rsidR="00487132" w:rsidRDefault="00487132">
      <w:pPr>
        <w:pStyle w:val="CommentText"/>
      </w:pPr>
      <w:r>
        <w:rPr>
          <w:rStyle w:val="CommentReference"/>
        </w:rPr>
        <w:annotationRef/>
      </w:r>
      <w:r>
        <w:t>I think this goes first, immediately following the technical sections on Reliability and Validity. Then we can turn to more qualitative aspects of design</w:t>
      </w:r>
    </w:p>
  </w:comment>
  <w:comment w:id="23" w:author="Davies, Ben" w:date="2021-03-04T12:15:00Z" w:initials="DB">
    <w:p w14:paraId="7B862E81" w14:textId="77777777" w:rsidR="00566871" w:rsidRDefault="00566871">
      <w:pPr>
        <w:pStyle w:val="CommentText"/>
      </w:pPr>
      <w:r>
        <w:rPr>
          <w:rStyle w:val="CommentReference"/>
        </w:rPr>
        <w:annotationRef/>
      </w:r>
      <w:r>
        <w:t xml:space="preserve">I’m slowly adding to this as I go through replacing </w:t>
      </w:r>
      <w:r w:rsidR="00D53C74">
        <w:t>text citations with Mendeley citations. This list is a long way from complete!</w:t>
      </w:r>
    </w:p>
    <w:p w14:paraId="1DDF5DD4" w14:textId="77777777" w:rsidR="00C96386" w:rsidRDefault="00C96386">
      <w:pPr>
        <w:pStyle w:val="CommentText"/>
      </w:pPr>
    </w:p>
    <w:p w14:paraId="149A20FC" w14:textId="1E9A245A" w:rsidR="00C96386" w:rsidRDefault="00C96386">
      <w:pPr>
        <w:pStyle w:val="CommentText"/>
      </w:pPr>
      <w:r>
        <w:t>These are Mendeley autogenerated and need cleaning later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F4AFD68" w15:done="0"/>
  <w15:commentEx w15:paraId="5C0FF4F2" w15:done="0"/>
  <w15:commentEx w15:paraId="1C8BE1EA" w15:done="0"/>
  <w15:commentEx w15:paraId="695A0072" w15:done="0"/>
  <w15:commentEx w15:paraId="64C888E9" w15:done="0"/>
  <w15:commentEx w15:paraId="71504861" w15:done="0"/>
  <w15:commentEx w15:paraId="444F08D9" w15:done="0"/>
  <w15:commentEx w15:paraId="418D5659" w15:done="0"/>
  <w15:commentEx w15:paraId="27B4F474" w15:done="0"/>
  <w15:commentEx w15:paraId="132EB13C" w15:done="0"/>
  <w15:commentEx w15:paraId="6805C5E1" w15:done="0"/>
  <w15:commentEx w15:paraId="204B862A" w15:done="0"/>
  <w15:commentEx w15:paraId="2EAAD6DE" w15:done="0"/>
  <w15:commentEx w15:paraId="67D70231" w15:done="0"/>
  <w15:commentEx w15:paraId="6A7617C1" w15:done="0"/>
  <w15:commentEx w15:paraId="149A20F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E9C5DA" w16cex:dateUtc="2021-03-02T19:22:00Z"/>
  <w16cex:commentExtensible w16cex:durableId="23E9C648" w16cex:dateUtc="2021-03-02T19:24:00Z"/>
  <w16cex:commentExtensible w16cex:durableId="23E9C6B3" w16cex:dateUtc="2021-03-02T19:26:00Z"/>
  <w16cex:commentExtensible w16cex:durableId="23E9C6E9" w16cex:dateUtc="2021-03-02T19:27:00Z"/>
  <w16cex:commentExtensible w16cex:durableId="23E9C71E" w16cex:dateUtc="2021-03-02T19:28:00Z"/>
  <w16cex:commentExtensible w16cex:durableId="23EA281B" w16cex:dateUtc="2021-03-03T02:22:00Z"/>
  <w16cex:commentExtensible w16cex:durableId="23EB4D8B" w16cex:dateUtc="2021-03-03T23:14:00Z"/>
  <w16cex:commentExtensible w16cex:durableId="23EB484F" w16cex:dateUtc="2021-03-03T22:51:00Z"/>
  <w16cex:commentExtensible w16cex:durableId="23EB4E50" w16cex:dateUtc="2021-03-03T23:17:00Z"/>
  <w16cex:commentExtensible w16cex:durableId="23EB4F5A" w16cex:dateUtc="2021-03-03T23:21:00Z"/>
  <w16cex:commentExtensible w16cex:durableId="23EB4FE5" w16cex:dateUtc="2021-03-03T23:24:00Z"/>
  <w16cex:commentExtensible w16cex:durableId="23EB633E" w16cex:dateUtc="2021-03-04T00:46:00Z"/>
  <w16cex:commentExtensible w16cex:durableId="23EB6819" w16cex:dateUtc="2021-03-04T01:07:00Z"/>
  <w16cex:commentExtensible w16cex:durableId="23EB455E" w16cex:dateUtc="2021-03-03T22:39:00Z"/>
  <w16cex:commentExtensible w16cex:durableId="23EB46D6" w16cex:dateUtc="2021-03-03T22:45:00Z"/>
  <w16cex:commentExtensible w16cex:durableId="23EB4DCC" w16cex:dateUtc="2021-03-03T23: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F4AFD68" w16cid:durableId="23E9C5DA"/>
  <w16cid:commentId w16cid:paraId="5C0FF4F2" w16cid:durableId="23E9C648"/>
  <w16cid:commentId w16cid:paraId="1C8BE1EA" w16cid:durableId="23E9C6B3"/>
  <w16cid:commentId w16cid:paraId="695A0072" w16cid:durableId="23E9C6E9"/>
  <w16cid:commentId w16cid:paraId="64C888E9" w16cid:durableId="23E9C71E"/>
  <w16cid:commentId w16cid:paraId="71504861" w16cid:durableId="23EA281B"/>
  <w16cid:commentId w16cid:paraId="444F08D9" w16cid:durableId="23EB4D8B"/>
  <w16cid:commentId w16cid:paraId="418D5659" w16cid:durableId="23EB484F"/>
  <w16cid:commentId w16cid:paraId="27B4F474" w16cid:durableId="23EB4E50"/>
  <w16cid:commentId w16cid:paraId="132EB13C" w16cid:durableId="23EB4F5A"/>
  <w16cid:commentId w16cid:paraId="6805C5E1" w16cid:durableId="23EB4FE5"/>
  <w16cid:commentId w16cid:paraId="204B862A" w16cid:durableId="23EB633E"/>
  <w16cid:commentId w16cid:paraId="2EAAD6DE" w16cid:durableId="23EB6819"/>
  <w16cid:commentId w16cid:paraId="67D70231" w16cid:durableId="23EB455E"/>
  <w16cid:commentId w16cid:paraId="6A7617C1" w16cid:durableId="23EB46D6"/>
  <w16cid:commentId w16cid:paraId="149A20FC" w16cid:durableId="23EB4DC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7799A8" w14:textId="77777777" w:rsidR="00D70FF0" w:rsidRDefault="00D70FF0">
      <w:pPr>
        <w:spacing w:line="240" w:lineRule="auto"/>
      </w:pPr>
      <w:r>
        <w:separator/>
      </w:r>
    </w:p>
  </w:endnote>
  <w:endnote w:type="continuationSeparator" w:id="0">
    <w:p w14:paraId="1F0C53B4" w14:textId="77777777" w:rsidR="00D70FF0" w:rsidRDefault="00D70F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A7875C" w14:textId="77777777" w:rsidR="00D70FF0" w:rsidRDefault="00D70FF0">
      <w:pPr>
        <w:spacing w:line="240" w:lineRule="auto"/>
      </w:pPr>
      <w:r>
        <w:separator/>
      </w:r>
    </w:p>
  </w:footnote>
  <w:footnote w:type="continuationSeparator" w:id="0">
    <w:p w14:paraId="6DC65016" w14:textId="77777777" w:rsidR="00D70FF0" w:rsidRDefault="00D70FF0">
      <w:pPr>
        <w:spacing w:line="240" w:lineRule="auto"/>
      </w:pPr>
      <w:r>
        <w:continuationSeparator/>
      </w:r>
    </w:p>
  </w:footnote>
  <w:footnote w:id="1">
    <w:p w14:paraId="58AD08F7" w14:textId="1190CC0C" w:rsidR="001F67A7" w:rsidRPr="003565DD" w:rsidRDefault="001F67A7" w:rsidP="001F67A7">
      <w:pPr>
        <w:ind w:firstLine="0"/>
        <w:rPr>
          <w:color w:val="000000" w:themeColor="text1"/>
        </w:rPr>
      </w:pPr>
      <w:r>
        <w:rPr>
          <w:rStyle w:val="FootnoteReference"/>
        </w:rPr>
        <w:footnoteRef/>
      </w:r>
      <w:r>
        <w:t xml:space="preserve"> </w:t>
      </w:r>
      <w:r w:rsidRPr="003565DD">
        <w:rPr>
          <w:color w:val="000000" w:themeColor="text1"/>
        </w:rPr>
        <w:t xml:space="preserve">Prior to Thurstone's work, the discriminal process had proven a major barrier to psychologists' attempts to develop meaningful measurements of phenomena subject to high variance and had steered many away from the measurement of subjective phenomena altogether </w:t>
      </w:r>
      <w:r>
        <w:rPr>
          <w:color w:val="000000" w:themeColor="text1"/>
        </w:rPr>
        <w:t xml:space="preserve">Bramley (2007). </w:t>
      </w:r>
    </w:p>
    <w:p w14:paraId="04358894" w14:textId="013DE040" w:rsidR="001F67A7" w:rsidRDefault="001F67A7">
      <w:pPr>
        <w:pStyle w:val="FootnoteText"/>
      </w:pPr>
    </w:p>
  </w:footnote>
  <w:footnote w:id="2">
    <w:p w14:paraId="73FC1E75" w14:textId="1607C312" w:rsidR="00AD0DD6" w:rsidRDefault="00AD0DD6">
      <w:pPr>
        <w:pStyle w:val="FootnoteText"/>
      </w:pPr>
      <w:r>
        <w:rPr>
          <w:rStyle w:val="FootnoteReference"/>
        </w:rPr>
        <w:footnoteRef/>
      </w:r>
      <w:r>
        <w:t xml:space="preserve"> </w:t>
      </w:r>
      <w:r w:rsidRPr="003565DD">
        <w:rPr>
          <w:color w:val="000000" w:themeColor="text1"/>
        </w:rPr>
        <w:t xml:space="preserve">This can be proven by considering the variance associated with </w:t>
      </w:r>
      <m:oMath>
        <m:sSub>
          <m:sSubPr>
            <m:ctrlPr>
              <w:rPr>
                <w:rFonts w:ascii="Cambria Math" w:hAnsi="Cambria Math"/>
                <w:i/>
                <w:color w:val="000000" w:themeColor="text1"/>
              </w:rPr>
            </m:ctrlPr>
          </m:sSubPr>
          <m:e>
            <m:r>
              <m:rPr>
                <m:sty m:val="p"/>
              </m:rPr>
              <w:rPr>
                <w:rFonts w:ascii="Cambria Math" w:hAnsi="Cambria Math"/>
                <w:color w:val="000000" w:themeColor="text1"/>
              </w:rPr>
              <m:t>σ</m:t>
            </m:r>
          </m:e>
          <m:sub>
            <m:r>
              <w:rPr>
                <w:rFonts w:ascii="Cambria Math" w:hAnsi="Cambria Math"/>
                <w:color w:val="000000" w:themeColor="text1"/>
              </w:rPr>
              <m:t>A</m:t>
            </m:r>
          </m:sub>
        </m:sSub>
      </m:oMath>
      <w:r w:rsidRPr="003565DD">
        <w:rPr>
          <w:color w:val="000000" w:themeColor="text1"/>
        </w:rPr>
        <w:t xml:space="preserve"> and </w:t>
      </w:r>
      <m:oMath>
        <m:sSub>
          <m:sSubPr>
            <m:ctrlPr>
              <w:rPr>
                <w:rFonts w:ascii="Cambria Math" w:hAnsi="Cambria Math"/>
                <w:i/>
                <w:color w:val="000000" w:themeColor="text1"/>
              </w:rPr>
            </m:ctrlPr>
          </m:sSubPr>
          <m:e>
            <m:r>
              <m:rPr>
                <m:sty m:val="p"/>
              </m:rPr>
              <w:rPr>
                <w:rFonts w:ascii="Cambria Math" w:hAnsi="Cambria Math"/>
                <w:color w:val="000000" w:themeColor="text1"/>
              </w:rPr>
              <m:t>σ</m:t>
            </m:r>
          </m:e>
          <m:sub>
            <m:r>
              <w:rPr>
                <w:rFonts w:ascii="Cambria Math" w:hAnsi="Cambria Math"/>
                <w:color w:val="000000" w:themeColor="text1"/>
              </w:rPr>
              <m:t>B</m:t>
            </m:r>
          </m:sub>
        </m:sSub>
        <m:r>
          <w:rPr>
            <w:rFonts w:ascii="Cambria Math" w:hAnsi="Cambria Math"/>
            <w:color w:val="000000" w:themeColor="text1"/>
          </w:rPr>
          <m:t>.</m:t>
        </m:r>
      </m:oMath>
    </w:p>
  </w:footnote>
  <w:footnote w:id="3">
    <w:p w14:paraId="6D377A34" w14:textId="2198666C" w:rsidR="00421614" w:rsidRDefault="00421614">
      <w:pPr>
        <w:pStyle w:val="FootnoteText"/>
      </w:pPr>
      <w:r>
        <w:rPr>
          <w:rStyle w:val="FootnoteReference"/>
        </w:rPr>
        <w:footnoteRef/>
      </w:r>
      <w:r>
        <w:t xml:space="preserve"> </w:t>
      </w:r>
      <w:r w:rsidR="006D63B2">
        <w:rPr>
          <w:color w:val="000000" w:themeColor="text1"/>
        </w:rPr>
        <w:fldChar w:fldCharType="begin" w:fldLock="1"/>
      </w:r>
      <w:r w:rsidR="00516659">
        <w:rPr>
          <w:color w:val="000000" w:themeColor="text1"/>
        </w:rPr>
        <w:instrText>ADDIN CSL_CITATION {"citationItems":[{"id":"ITEM-1","itemData":{"DOI":"10.1093/biomet/42.3-4.450","ISSN":"0006-3444","abstract":"JSTOR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author":[{"dropping-particle":"","family":"Bradley","given":"R.","non-dropping-particle":"","parse-names":false,"suffix":""},{"dropping-particle":"","family":"Terry","given":"M","non-dropping-particle":"","parse-names":false,"suffix":""}],"container-title":"Biometrika","id":"ITEM-1","issue":"3-4","issued":{"date-parts":[["1952"]]},"page":"324-435","title":"Rank Analysis of Incomplete Block Designs","type":"article-journal","volume":"39"},"uris":["http://www.mendeley.com/documents/?uuid=064510bf-4821-47b6-a19b-7fdb8085e1d5"]}],"mendeley":{"formattedCitation":"(Bradley &amp; Terry, 1952)","manualFormatting":"Bradley and Terry (1952)","plainTextFormattedCitation":"(Bradley &amp; Terry, 1952)","previouslyFormattedCitation":"(Bradley &amp; Terry, 1952)"},"properties":{"noteIndex":0},"schema":"https://github.com/citation-style-language/schema/raw/master/csl-citation.json"}</w:instrText>
      </w:r>
      <w:r w:rsidR="006D63B2">
        <w:rPr>
          <w:color w:val="000000" w:themeColor="text1"/>
        </w:rPr>
        <w:fldChar w:fldCharType="separate"/>
      </w:r>
      <w:r w:rsidR="006D63B2" w:rsidRPr="006D63B2">
        <w:rPr>
          <w:noProof/>
          <w:color w:val="000000" w:themeColor="text1"/>
        </w:rPr>
        <w:t xml:space="preserve">Bradley </w:t>
      </w:r>
      <w:r w:rsidR="006D63B2">
        <w:rPr>
          <w:noProof/>
          <w:color w:val="000000" w:themeColor="text1"/>
        </w:rPr>
        <w:t>and</w:t>
      </w:r>
      <w:r w:rsidR="006D63B2" w:rsidRPr="006D63B2">
        <w:rPr>
          <w:noProof/>
          <w:color w:val="000000" w:themeColor="text1"/>
        </w:rPr>
        <w:t xml:space="preserve"> Terry</w:t>
      </w:r>
      <w:r w:rsidR="006D63B2">
        <w:rPr>
          <w:noProof/>
          <w:color w:val="000000" w:themeColor="text1"/>
        </w:rPr>
        <w:t xml:space="preserve"> (</w:t>
      </w:r>
      <w:r w:rsidR="006D63B2" w:rsidRPr="006D63B2">
        <w:rPr>
          <w:noProof/>
          <w:color w:val="000000" w:themeColor="text1"/>
        </w:rPr>
        <w:t>1952)</w:t>
      </w:r>
      <w:r w:rsidR="006D63B2">
        <w:rPr>
          <w:color w:val="000000" w:themeColor="text1"/>
        </w:rPr>
        <w:fldChar w:fldCharType="end"/>
      </w:r>
      <w:r w:rsidRPr="003565DD">
        <w:rPr>
          <w:color w:val="000000" w:themeColor="text1"/>
        </w:rPr>
        <w:t xml:space="preserve">'s original model was more general than Thurstone's, based on a set of less stringent assumptions. In particular, only </w:t>
      </w:r>
      <w:r w:rsidR="00516659">
        <w:rPr>
          <w:color w:val="000000" w:themeColor="text1"/>
        </w:rPr>
        <w:fldChar w:fldCharType="begin" w:fldLock="1"/>
      </w:r>
      <w:r w:rsidR="00CB7A60">
        <w:rPr>
          <w:color w:val="000000" w:themeColor="text1"/>
        </w:rPr>
        <w:instrText>ADDIN CSL_CITATION {"citationItems":[{"id":"ITEM-1","itemData":{"author":[{"dropping-particle":"","family":"Thurstone","given":"L","non-dropping-particle":"","parse-names":false,"suffix":""}],"container-title":"Psychological Review","id":"ITEM-1","issue":"4","issued":{"date-parts":[["1927"]]},"page":"273-286","title":"A law of comparative judgement","type":"article-journal","volume":"34"},"uris":["http://www.mendeley.com/documents/?uuid=4d1edd47-5236-4fe0-bbd3-0b9edd66e382"]}],"mendeley":{"formattedCitation":"(Thurstone, 1927)","manualFormatting":"Thurstone (1927)","plainTextFormattedCitation":"(Thurstone, 1927)","previouslyFormattedCitation":"(Thurstone, 1927)"},"properties":{"noteIndex":0},"schema":"https://github.com/citation-style-language/schema/raw/master/csl-citation.json"}</w:instrText>
      </w:r>
      <w:r w:rsidR="00516659">
        <w:rPr>
          <w:color w:val="000000" w:themeColor="text1"/>
        </w:rPr>
        <w:fldChar w:fldCharType="separate"/>
      </w:r>
      <w:r w:rsidR="00516659" w:rsidRPr="00516659">
        <w:rPr>
          <w:noProof/>
          <w:color w:val="000000" w:themeColor="text1"/>
        </w:rPr>
        <w:t>Thurstone</w:t>
      </w:r>
      <w:r w:rsidR="00516659">
        <w:rPr>
          <w:noProof/>
          <w:color w:val="000000" w:themeColor="text1"/>
        </w:rPr>
        <w:t xml:space="preserve"> (</w:t>
      </w:r>
      <w:r w:rsidR="00516659" w:rsidRPr="00516659">
        <w:rPr>
          <w:noProof/>
          <w:color w:val="000000" w:themeColor="text1"/>
        </w:rPr>
        <w:t>1927)</w:t>
      </w:r>
      <w:r w:rsidR="00516659">
        <w:rPr>
          <w:color w:val="000000" w:themeColor="text1"/>
        </w:rPr>
        <w:fldChar w:fldCharType="end"/>
      </w:r>
      <w:r w:rsidRPr="003565DD">
        <w:rPr>
          <w:color w:val="000000" w:themeColor="text1"/>
        </w:rPr>
        <w:t xml:space="preserve">assumed an equivalence across </w:t>
      </w:r>
      <w:r w:rsidRPr="003565DD">
        <w:rPr>
          <w:color w:val="000000" w:themeColor="text1"/>
        </w:rPr>
        <w:t xml:space="preserve">discriminal dispersion. An in-depth discussion of the consequences of this assumption can be found in </w:t>
      </w:r>
      <w:r>
        <w:rPr>
          <w:color w:val="000000" w:themeColor="text1"/>
        </w:rPr>
        <w:t>Bramley (2007)</w:t>
      </w:r>
      <w:r w:rsidRPr="003565DD">
        <w:rPr>
          <w:color w:val="000000" w:themeColor="text1"/>
        </w:rPr>
        <w:t>, along with a justification for the numerical and theoretical equivalence between the two</w:t>
      </w:r>
      <w:r>
        <w:rPr>
          <w:color w:val="000000" w:themeColor="text1"/>
        </w:rPr>
        <w:t xml:space="preserve">. </w:t>
      </w:r>
    </w:p>
  </w:footnote>
  <w:footnote w:id="4">
    <w:p w14:paraId="175E83F4" w14:textId="4648D39E" w:rsidR="006845AB" w:rsidRDefault="006845AB">
      <w:pPr>
        <w:pStyle w:val="FootnoteText"/>
      </w:pPr>
      <w:r>
        <w:rPr>
          <w:rStyle w:val="FootnoteReference"/>
        </w:rPr>
        <w:footnoteRef/>
      </w:r>
      <w:r>
        <w:t xml:space="preserve"> </w:t>
      </w:r>
      <w:r w:rsidR="00CB7A60">
        <w:rPr>
          <w:color w:val="000000" w:themeColor="text1"/>
        </w:rPr>
        <w:fldChar w:fldCharType="begin" w:fldLock="1"/>
      </w:r>
      <w:r w:rsidR="00CB7A60">
        <w:rPr>
          <w:color w:val="000000" w:themeColor="text1"/>
        </w:rPr>
        <w:instrText>ADDIN CSL_CITATION {"citationItems":[{"id":"ITEM-1","itemData":{"author":[{"dropping-particle":"","family":"Luce","given":"R","non-dropping-particle":"","parse-names":false,"suffix":""}],"id":"ITEM-1","issued":{"date-parts":[["1959"]]},"publisher":"Wiley","publisher-place":"New York, NY","title":"Individual Choice Behavior","type":"book"},"uris":["http://www.mendeley.com/documents/?uuid=c3708d6a-cea7-4f3d-8fbb-6776f8992635"]}],"mendeley":{"formattedCitation":"(Luce, 1959)","manualFormatting":"Luce (1959)","plainTextFormattedCitation":"(Luce, 1959)","previouslyFormattedCitation":"(Luce, 1959)"},"properties":{"noteIndex":0},"schema":"https://github.com/citation-style-language/schema/raw/master/csl-citation.json"}</w:instrText>
      </w:r>
      <w:r w:rsidR="00CB7A60">
        <w:rPr>
          <w:color w:val="000000" w:themeColor="text1"/>
        </w:rPr>
        <w:fldChar w:fldCharType="separate"/>
      </w:r>
      <w:r w:rsidR="00CB7A60">
        <w:rPr>
          <w:noProof/>
          <w:color w:val="000000" w:themeColor="text1"/>
        </w:rPr>
        <w:t>Luce</w:t>
      </w:r>
      <w:r w:rsidR="00CB7A60" w:rsidRPr="00CB7A60">
        <w:rPr>
          <w:noProof/>
          <w:color w:val="000000" w:themeColor="text1"/>
        </w:rPr>
        <w:t xml:space="preserve"> </w:t>
      </w:r>
      <w:r w:rsidR="00CB7A60">
        <w:rPr>
          <w:noProof/>
          <w:color w:val="000000" w:themeColor="text1"/>
        </w:rPr>
        <w:t>(</w:t>
      </w:r>
      <w:r w:rsidR="00CB7A60" w:rsidRPr="00CB7A60">
        <w:rPr>
          <w:noProof/>
          <w:color w:val="000000" w:themeColor="text1"/>
        </w:rPr>
        <w:t>1959)</w:t>
      </w:r>
      <w:r w:rsidR="00CB7A60">
        <w:rPr>
          <w:color w:val="000000" w:themeColor="text1"/>
        </w:rPr>
        <w:fldChar w:fldCharType="end"/>
      </w:r>
      <w:r w:rsidR="00CB7A60">
        <w:rPr>
          <w:color w:val="000000" w:themeColor="text1"/>
        </w:rPr>
        <w:t xml:space="preserve"> </w:t>
      </w:r>
      <w:r w:rsidRPr="003565DD">
        <w:rPr>
          <w:color w:val="000000" w:themeColor="text1"/>
        </w:rPr>
        <w:t xml:space="preserve">presented very similar work and on occasion, this model is referred to as the `Bradley-Terry-Luce' model (E.g. </w:t>
      </w:r>
      <w:r w:rsidR="00CB7A60">
        <w:rPr>
          <w:color w:val="000000" w:themeColor="text1"/>
        </w:rPr>
        <w:fldChar w:fldCharType="begin" w:fldLock="1"/>
      </w:r>
      <w:r w:rsidR="00566871">
        <w:rPr>
          <w:color w:val="000000" w:themeColor="text1"/>
        </w:rPr>
        <w:instrText>ADDIN CSL_CITATION {"citationItems":[{"id":"ITEM-1","itemData":{"DOI":"10.1177/0146621617748321","ISSN":"15523497","abstract":"Comparative judgment (CJ) is an alternative method for assessing competences based on Thurstone’s law of comparative judgment. Assessors are asked to compare pairs of students work (representations) and judge which one is better on a certain competence. These judgments are analyzed using the Bradly–Terry–Luce model resulting in logit estimates for the representations. In this context, the Scale Separation Reliability (SSR), coming from Rasch modeling, is typically used as reliability measure. But, to the knowledge of the authors, it has never been systematically investigated if the meaning of the SSR can be transferred from Rasch to CJ. As the meaning of the reliability is an important question for both assessment theory and practice, the current study looks into this. A meta-analysis is performed on 26 CJ assessments. For every assessment, split-halves are performed based on assessor. The rank orders of the whole assessment and the halves are correlated and compared with SSR values using Bland–Altman plots. The correlation between the halves of an assessment was compared with the SSR of the whole assessment showing that the SSR is a good measure for split-half reliability. Comparing the SSR of one of the halves with the correlation between the two respective halves showed that the SSR can also be interpreted as an interrater correlation. Regarding SSR as expressing a correlation with the truth, the results are mixed.","author":[{"dropping-particle":"","family":"Verhavert","given":"San","non-dropping-particle":"","parse-names":false,"suffix":""},{"dropping-particle":"","family":"Maeyer","given":"Sven","non-dropping-particle":"De","parse-names":false,"suffix":""},{"dropping-particle":"","family":"Donche","given":"Vincent","non-dropping-particle":"","parse-names":false,"suffix":""},{"dropping-particle":"","family":"Coertjens","given":"Liesje","non-dropping-particle":"","parse-names":false,"suffix":""}],"container-title":"Applied Psychological Measurement","id":"ITEM-1","issue":"6","issued":{"date-parts":[["2018"]]},"page":"428-445","title":"Scale Separation Reliability: What Does It Mean in the Context of Comparative Judgment?","type":"article-journal","volume":"42"},"uris":["http://www.mendeley.com/documents/?uuid=ddf4605f-1545-492d-bfbc-d9d154743294"]}],"mendeley":{"formattedCitation":"(Verhavert et al., 2018)","manualFormatting":"Verhavert et al., 2018)","plainTextFormattedCitation":"(Verhavert et al., 2018)","previouslyFormattedCitation":"(Verhavert et al., 2018)"},"properties":{"noteIndex":0},"schema":"https://github.com/citation-style-language/schema/raw/master/csl-citation.json"}</w:instrText>
      </w:r>
      <w:r w:rsidR="00CB7A60">
        <w:rPr>
          <w:color w:val="000000" w:themeColor="text1"/>
        </w:rPr>
        <w:fldChar w:fldCharType="separate"/>
      </w:r>
      <w:r w:rsidR="00CB7A60" w:rsidRPr="00CB7A60">
        <w:rPr>
          <w:noProof/>
          <w:color w:val="000000" w:themeColor="text1"/>
        </w:rPr>
        <w:t>Verhavert et al., 2018)</w:t>
      </w:r>
      <w:r w:rsidR="00CB7A60">
        <w:rPr>
          <w:color w:val="000000" w:themeColor="text1"/>
        </w:rPr>
        <w:fldChar w:fldCharType="end"/>
      </w:r>
      <w:r w:rsidR="008C1926">
        <w:rPr>
          <w:color w:val="000000" w:themeColor="text1"/>
        </w:rPr>
        <w:t xml:space="preserve">. </w:t>
      </w:r>
      <w:r w:rsidRPr="003565DD">
        <w:rPr>
          <w:color w:val="000000" w:themeColor="text1"/>
        </w:rPr>
        <w:t xml:space="preserve">In line with the majority of the comparative judgment literature, </w:t>
      </w:r>
      <w:r w:rsidR="000D47AF">
        <w:rPr>
          <w:color w:val="000000" w:themeColor="text1"/>
        </w:rPr>
        <w:t xml:space="preserve">we </w:t>
      </w:r>
      <w:r w:rsidRPr="003565DD">
        <w:rPr>
          <w:color w:val="000000" w:themeColor="text1"/>
        </w:rPr>
        <w:t>refer only to the Bradley-Terry model from here on.</w:t>
      </w:r>
    </w:p>
  </w:footnote>
  <w:footnote w:id="5">
    <w:p w14:paraId="209540BD" w14:textId="62626B46" w:rsidR="00485B53" w:rsidRDefault="00485B53" w:rsidP="00485B53">
      <w:pPr>
        <w:pStyle w:val="FootnoteText"/>
        <w:ind w:firstLine="0"/>
      </w:pPr>
      <w:r>
        <w:rPr>
          <w:rStyle w:val="FootnoteReference"/>
        </w:rPr>
        <w:footnoteRef/>
      </w:r>
      <w:r w:rsidRPr="003565DD">
        <w:rPr>
          <w:color w:val="000000" w:themeColor="text1"/>
        </w:rPr>
        <w:t xml:space="preserve">In principle, one could imagine a dataset with every </w:t>
      </w:r>
      <w:r w:rsidR="00D51D6F">
        <w:rPr>
          <w:color w:val="000000" w:themeColor="text1"/>
        </w:rPr>
        <w:t>artefact</w:t>
      </w:r>
      <w:r w:rsidRPr="003565DD">
        <w:rPr>
          <w:color w:val="000000" w:themeColor="text1"/>
        </w:rPr>
        <w:t xml:space="preserve"> compared with every other exactly once and this problem disappears. However, such a dataset is impractical to generate.</w:t>
      </w:r>
    </w:p>
  </w:footnote>
  <w:footnote w:id="6">
    <w:p w14:paraId="2CCB53A9" w14:textId="50B89A56" w:rsidR="00CD723D" w:rsidRDefault="00CD723D">
      <w:pPr>
        <w:pStyle w:val="FootnoteText"/>
      </w:pPr>
      <w:r>
        <w:rPr>
          <w:rStyle w:val="FootnoteReference"/>
        </w:rPr>
        <w:footnoteRef/>
      </w:r>
      <w:r>
        <w:t xml:space="preserve"> The estimation error for each </w:t>
      </w:r>
      <m:oMath>
        <m:sSub>
          <m:sSubPr>
            <m:ctrlPr>
              <w:rPr>
                <w:rFonts w:ascii="Cambria Math" w:hAnsi="Cambria Math"/>
                <w:i/>
                <w:sz w:val="24"/>
                <w:szCs w:val="24"/>
              </w:rPr>
            </m:ctrlPr>
          </m:sSubPr>
          <m:e>
            <m:r>
              <w:rPr>
                <w:rFonts w:ascii="Cambria Math" w:hAnsi="Cambria Math"/>
              </w:rPr>
              <m:t>v</m:t>
            </m:r>
          </m:e>
          <m:sub>
            <m:r>
              <w:rPr>
                <w:rFonts w:ascii="Cambria Math" w:hAnsi="Cambria Math"/>
              </w:rPr>
              <m:t>i</m:t>
            </m:r>
          </m:sub>
        </m:sSub>
      </m:oMath>
      <w:r>
        <w:t xml:space="preserve"> is computed using the inverse of Fisher's information Matrix, equivalent to the covariance matrix.</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007A0" w14:textId="357CCF80" w:rsidR="002A1B29" w:rsidRDefault="00B74E63">
    <w:pPr>
      <w:pStyle w:val="Header"/>
    </w:pPr>
    <w:sdt>
      <w:sdtPr>
        <w:alias w:val="Running head"/>
        <w:tag w:val=""/>
        <w:id w:val="1072628492"/>
        <w:placeholder>
          <w:docPart w:val="5769E82AEFEE88409D6943BD0E22F057"/>
        </w:placeholder>
        <w:dataBinding w:prefixMappings="xmlns:ns0='http://schemas.microsoft.com/office/2006/coverPageProps' " w:xpath="/ns0:CoverPageProperties[1]/ns0:Abstract[1]" w:storeItemID="{55AF091B-3C7A-41E3-B477-F2FDAA23CFDA}"/>
        <w15:appearance w15:val="hidden"/>
        <w:text/>
      </w:sdtPr>
      <w:sdtEndPr/>
      <w:sdtContent>
        <w:r w:rsidR="00A914C4" w:rsidRPr="00A914C4">
          <w:t>Constructing scales of complex objects</w:t>
        </w:r>
      </w:sdtContent>
    </w:sdt>
    <w:r w:rsidR="00F91DBD">
      <w:rPr>
        <w:rStyle w:val="Strong"/>
      </w:rPr>
      <w:t xml:space="preserve"> </w:t>
    </w:r>
    <w:r w:rsidR="00F91DBD">
      <w:rPr>
        <w:rStyle w:val="Strong"/>
      </w:rPr>
      <w:ptab w:relativeTo="margin" w:alignment="right" w:leader="none"/>
    </w:r>
    <w:r w:rsidR="00F91DBD">
      <w:rPr>
        <w:rStyle w:val="Strong"/>
      </w:rPr>
      <w:fldChar w:fldCharType="begin"/>
    </w:r>
    <w:r w:rsidR="00F91DBD">
      <w:rPr>
        <w:rStyle w:val="Strong"/>
      </w:rPr>
      <w:instrText xml:space="preserve"> PAGE   \* MERGEFORMAT </w:instrText>
    </w:r>
    <w:r w:rsidR="00F91DBD">
      <w:rPr>
        <w:rStyle w:val="Strong"/>
      </w:rPr>
      <w:fldChar w:fldCharType="separate"/>
    </w:r>
    <w:r w:rsidR="00F91DBD">
      <w:rPr>
        <w:rStyle w:val="Strong"/>
        <w:noProof/>
      </w:rPr>
      <w:t>9</w:t>
    </w:r>
    <w:r w:rsidR="00F91DBD">
      <w:rPr>
        <w:rStyle w:val="Strong"/>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E473A" w14:textId="14A6B5FB" w:rsidR="002A1B29" w:rsidRDefault="00F91DBD">
    <w:pPr>
      <w:pStyle w:val="Header"/>
      <w:rPr>
        <w:rStyle w:val="Strong"/>
      </w:rPr>
    </w:pPr>
    <w:r>
      <w:rPr>
        <w:rStyle w:val="Strong"/>
      </w:rPr>
      <w:ptab w:relativeTo="margin" w:alignment="right" w:leader="none"/>
    </w:r>
    <w:r>
      <w:rPr>
        <w:rStyle w:val="Strong"/>
      </w:rPr>
      <w:fldChar w:fldCharType="begin"/>
    </w:r>
    <w:r>
      <w:rPr>
        <w:rStyle w:val="Strong"/>
      </w:rPr>
      <w:instrText xml:space="preserve"> PAGE   \* MERGEFORMAT </w:instrText>
    </w:r>
    <w:r>
      <w:rPr>
        <w:rStyle w:val="Strong"/>
      </w:rPr>
      <w:fldChar w:fldCharType="separate"/>
    </w:r>
    <w:r>
      <w:rPr>
        <w:rStyle w:val="Strong"/>
        <w:noProof/>
      </w:rPr>
      <w:t>1</w:t>
    </w:r>
    <w:r>
      <w:rPr>
        <w:rStyle w:val="Strong"/>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984C7A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0CDD21C0"/>
    <w:multiLevelType w:val="hybridMultilevel"/>
    <w:tmpl w:val="F3E2D88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89D675A"/>
    <w:multiLevelType w:val="hybridMultilevel"/>
    <w:tmpl w:val="B7549C68"/>
    <w:lvl w:ilvl="0" w:tplc="C87854B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12" w15:restartNumberingAfterBreak="0">
    <w:nsid w:val="76B67826"/>
    <w:multiLevelType w:val="hybridMultilevel"/>
    <w:tmpl w:val="2D384288"/>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7A8D50D2"/>
    <w:multiLevelType w:val="hybridMultilevel"/>
    <w:tmpl w:val="D7DE1068"/>
    <w:lvl w:ilvl="0" w:tplc="7DE8CF2E">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lvlOverride w:ilvl="0">
      <w:startOverride w:val="1"/>
    </w:lvlOverride>
  </w:num>
  <w:num w:numId="12">
    <w:abstractNumId w:val="11"/>
  </w:num>
  <w:num w:numId="13">
    <w:abstractNumId w:val="13"/>
  </w:num>
  <w:num w:numId="14">
    <w:abstractNumId w:val="12"/>
  </w:num>
  <w:num w:numId="15">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vies, Ben">
    <w15:presenceInfo w15:providerId="AD" w15:userId="S::zcahbda@ucl.ac.uk::f746ad16-e0b1-42c5-aa6b-5ac97b26462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4097"/>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1A46"/>
    <w:rsid w:val="00005112"/>
    <w:rsid w:val="00005F92"/>
    <w:rsid w:val="00011953"/>
    <w:rsid w:val="00017171"/>
    <w:rsid w:val="00027AF0"/>
    <w:rsid w:val="00033616"/>
    <w:rsid w:val="000470CF"/>
    <w:rsid w:val="0005490D"/>
    <w:rsid w:val="00061A18"/>
    <w:rsid w:val="00075580"/>
    <w:rsid w:val="00082E38"/>
    <w:rsid w:val="00096520"/>
    <w:rsid w:val="000A580B"/>
    <w:rsid w:val="000A6F2D"/>
    <w:rsid w:val="000B1866"/>
    <w:rsid w:val="000B253A"/>
    <w:rsid w:val="000B3D7F"/>
    <w:rsid w:val="000C3DBF"/>
    <w:rsid w:val="000D13A2"/>
    <w:rsid w:val="000D47AF"/>
    <w:rsid w:val="000F620B"/>
    <w:rsid w:val="000F670D"/>
    <w:rsid w:val="001031A2"/>
    <w:rsid w:val="0010446F"/>
    <w:rsid w:val="00112825"/>
    <w:rsid w:val="001135B1"/>
    <w:rsid w:val="00116245"/>
    <w:rsid w:val="00121DD3"/>
    <w:rsid w:val="001408B9"/>
    <w:rsid w:val="00152A2E"/>
    <w:rsid w:val="00163CF9"/>
    <w:rsid w:val="001739B6"/>
    <w:rsid w:val="00192701"/>
    <w:rsid w:val="001A5DA2"/>
    <w:rsid w:val="001B1106"/>
    <w:rsid w:val="001C082B"/>
    <w:rsid w:val="001C5130"/>
    <w:rsid w:val="001C58CF"/>
    <w:rsid w:val="001E100C"/>
    <w:rsid w:val="001E2E1A"/>
    <w:rsid w:val="001E3508"/>
    <w:rsid w:val="001E6241"/>
    <w:rsid w:val="001F67A7"/>
    <w:rsid w:val="001F6BBB"/>
    <w:rsid w:val="001F73F4"/>
    <w:rsid w:val="001F756D"/>
    <w:rsid w:val="0020141D"/>
    <w:rsid w:val="00201A20"/>
    <w:rsid w:val="00204C0E"/>
    <w:rsid w:val="00210818"/>
    <w:rsid w:val="00217254"/>
    <w:rsid w:val="002231E2"/>
    <w:rsid w:val="00226B9D"/>
    <w:rsid w:val="0024062C"/>
    <w:rsid w:val="0024255E"/>
    <w:rsid w:val="00245B0E"/>
    <w:rsid w:val="0025113D"/>
    <w:rsid w:val="0026400A"/>
    <w:rsid w:val="002712BA"/>
    <w:rsid w:val="00271E2B"/>
    <w:rsid w:val="00273AFC"/>
    <w:rsid w:val="002760C5"/>
    <w:rsid w:val="002805C9"/>
    <w:rsid w:val="00281A94"/>
    <w:rsid w:val="00284D58"/>
    <w:rsid w:val="0028745A"/>
    <w:rsid w:val="00290918"/>
    <w:rsid w:val="00290A8C"/>
    <w:rsid w:val="0029519C"/>
    <w:rsid w:val="00295B61"/>
    <w:rsid w:val="00297008"/>
    <w:rsid w:val="002A1B29"/>
    <w:rsid w:val="002A414B"/>
    <w:rsid w:val="002A442B"/>
    <w:rsid w:val="002B4157"/>
    <w:rsid w:val="002B47FB"/>
    <w:rsid w:val="002B4C62"/>
    <w:rsid w:val="002B6769"/>
    <w:rsid w:val="002C1A46"/>
    <w:rsid w:val="002D3CCB"/>
    <w:rsid w:val="002D50B6"/>
    <w:rsid w:val="002E2A8A"/>
    <w:rsid w:val="002F5F62"/>
    <w:rsid w:val="003108BE"/>
    <w:rsid w:val="003153F8"/>
    <w:rsid w:val="00315B0F"/>
    <w:rsid w:val="00323AED"/>
    <w:rsid w:val="00325158"/>
    <w:rsid w:val="00327DBC"/>
    <w:rsid w:val="003319BD"/>
    <w:rsid w:val="003332B2"/>
    <w:rsid w:val="00346FB8"/>
    <w:rsid w:val="00347050"/>
    <w:rsid w:val="003531B8"/>
    <w:rsid w:val="00354388"/>
    <w:rsid w:val="003565DD"/>
    <w:rsid w:val="00362D74"/>
    <w:rsid w:val="0036356C"/>
    <w:rsid w:val="00365484"/>
    <w:rsid w:val="003673EF"/>
    <w:rsid w:val="00370D79"/>
    <w:rsid w:val="00394003"/>
    <w:rsid w:val="003A04AC"/>
    <w:rsid w:val="003A675A"/>
    <w:rsid w:val="003A7FB7"/>
    <w:rsid w:val="003B16EF"/>
    <w:rsid w:val="003C026E"/>
    <w:rsid w:val="003C05C1"/>
    <w:rsid w:val="003C1361"/>
    <w:rsid w:val="003C2EA5"/>
    <w:rsid w:val="003C35E3"/>
    <w:rsid w:val="003D621E"/>
    <w:rsid w:val="003E0D67"/>
    <w:rsid w:val="003E696F"/>
    <w:rsid w:val="003E7481"/>
    <w:rsid w:val="003F4314"/>
    <w:rsid w:val="00400B58"/>
    <w:rsid w:val="00400CFC"/>
    <w:rsid w:val="00410F7B"/>
    <w:rsid w:val="004158CA"/>
    <w:rsid w:val="00421614"/>
    <w:rsid w:val="004460E1"/>
    <w:rsid w:val="00451142"/>
    <w:rsid w:val="00453909"/>
    <w:rsid w:val="00460F4C"/>
    <w:rsid w:val="00464B33"/>
    <w:rsid w:val="004714A0"/>
    <w:rsid w:val="00472882"/>
    <w:rsid w:val="00474542"/>
    <w:rsid w:val="004847FB"/>
    <w:rsid w:val="00484880"/>
    <w:rsid w:val="00484984"/>
    <w:rsid w:val="00485B53"/>
    <w:rsid w:val="00487132"/>
    <w:rsid w:val="00492A48"/>
    <w:rsid w:val="00495A6F"/>
    <w:rsid w:val="004A1843"/>
    <w:rsid w:val="004A2CDA"/>
    <w:rsid w:val="004B15CE"/>
    <w:rsid w:val="004B5903"/>
    <w:rsid w:val="004B6EB1"/>
    <w:rsid w:val="004C3535"/>
    <w:rsid w:val="004D56B6"/>
    <w:rsid w:val="004E2523"/>
    <w:rsid w:val="004E3F25"/>
    <w:rsid w:val="004E6C40"/>
    <w:rsid w:val="004F448C"/>
    <w:rsid w:val="00506F28"/>
    <w:rsid w:val="00516659"/>
    <w:rsid w:val="00522848"/>
    <w:rsid w:val="00531AC1"/>
    <w:rsid w:val="00547FF8"/>
    <w:rsid w:val="005568EB"/>
    <w:rsid w:val="00566871"/>
    <w:rsid w:val="00573386"/>
    <w:rsid w:val="005740BC"/>
    <w:rsid w:val="005821FA"/>
    <w:rsid w:val="0059099F"/>
    <w:rsid w:val="005A28A7"/>
    <w:rsid w:val="005B7439"/>
    <w:rsid w:val="005C003A"/>
    <w:rsid w:val="005C31C0"/>
    <w:rsid w:val="005C3309"/>
    <w:rsid w:val="005C5D96"/>
    <w:rsid w:val="005C6A0F"/>
    <w:rsid w:val="005C7DD9"/>
    <w:rsid w:val="005D0387"/>
    <w:rsid w:val="005E0AA1"/>
    <w:rsid w:val="005E2562"/>
    <w:rsid w:val="005E73B5"/>
    <w:rsid w:val="00606401"/>
    <w:rsid w:val="00610AF2"/>
    <w:rsid w:val="006212F6"/>
    <w:rsid w:val="006248F3"/>
    <w:rsid w:val="0063229F"/>
    <w:rsid w:val="006359A5"/>
    <w:rsid w:val="00645671"/>
    <w:rsid w:val="0067481E"/>
    <w:rsid w:val="006845AB"/>
    <w:rsid w:val="00693531"/>
    <w:rsid w:val="00696BFC"/>
    <w:rsid w:val="006B1CA1"/>
    <w:rsid w:val="006C318A"/>
    <w:rsid w:val="006C5E7E"/>
    <w:rsid w:val="006D0307"/>
    <w:rsid w:val="006D4947"/>
    <w:rsid w:val="006D63B2"/>
    <w:rsid w:val="006D7CB9"/>
    <w:rsid w:val="006F5BFE"/>
    <w:rsid w:val="00702E6F"/>
    <w:rsid w:val="007053B0"/>
    <w:rsid w:val="00712715"/>
    <w:rsid w:val="00715092"/>
    <w:rsid w:val="007175A6"/>
    <w:rsid w:val="007350B9"/>
    <w:rsid w:val="0074540A"/>
    <w:rsid w:val="00746662"/>
    <w:rsid w:val="00750E22"/>
    <w:rsid w:val="00750F9B"/>
    <w:rsid w:val="0075395E"/>
    <w:rsid w:val="00762FD7"/>
    <w:rsid w:val="0076454D"/>
    <w:rsid w:val="00771A97"/>
    <w:rsid w:val="007830DE"/>
    <w:rsid w:val="00785752"/>
    <w:rsid w:val="0079207A"/>
    <w:rsid w:val="00794266"/>
    <w:rsid w:val="007B3DB4"/>
    <w:rsid w:val="007B41EE"/>
    <w:rsid w:val="007C54B4"/>
    <w:rsid w:val="007C69E9"/>
    <w:rsid w:val="007D280F"/>
    <w:rsid w:val="007D7794"/>
    <w:rsid w:val="007D7B3B"/>
    <w:rsid w:val="007F31CF"/>
    <w:rsid w:val="00814450"/>
    <w:rsid w:val="00833439"/>
    <w:rsid w:val="00846C46"/>
    <w:rsid w:val="00850E41"/>
    <w:rsid w:val="0086071D"/>
    <w:rsid w:val="008662E9"/>
    <w:rsid w:val="00872272"/>
    <w:rsid w:val="008747B5"/>
    <w:rsid w:val="00894A25"/>
    <w:rsid w:val="0089610F"/>
    <w:rsid w:val="008A07FB"/>
    <w:rsid w:val="008A1223"/>
    <w:rsid w:val="008A4EAF"/>
    <w:rsid w:val="008A667B"/>
    <w:rsid w:val="008A6CB2"/>
    <w:rsid w:val="008B0342"/>
    <w:rsid w:val="008B7A61"/>
    <w:rsid w:val="008C1926"/>
    <w:rsid w:val="008C3069"/>
    <w:rsid w:val="008C4326"/>
    <w:rsid w:val="008D03A0"/>
    <w:rsid w:val="008D3A92"/>
    <w:rsid w:val="008E0820"/>
    <w:rsid w:val="008E23EA"/>
    <w:rsid w:val="008E2524"/>
    <w:rsid w:val="008F26A7"/>
    <w:rsid w:val="008F5EC8"/>
    <w:rsid w:val="00927B29"/>
    <w:rsid w:val="009312F8"/>
    <w:rsid w:val="00933BED"/>
    <w:rsid w:val="00936334"/>
    <w:rsid w:val="0094419D"/>
    <w:rsid w:val="009447A1"/>
    <w:rsid w:val="00954C47"/>
    <w:rsid w:val="00957A86"/>
    <w:rsid w:val="009714AA"/>
    <w:rsid w:val="00971868"/>
    <w:rsid w:val="009912A4"/>
    <w:rsid w:val="00993FED"/>
    <w:rsid w:val="009A2316"/>
    <w:rsid w:val="009A5185"/>
    <w:rsid w:val="009D132B"/>
    <w:rsid w:val="009D165B"/>
    <w:rsid w:val="009D4D44"/>
    <w:rsid w:val="009E2314"/>
    <w:rsid w:val="009E54B7"/>
    <w:rsid w:val="009F0A75"/>
    <w:rsid w:val="009F1559"/>
    <w:rsid w:val="009F3ADC"/>
    <w:rsid w:val="009F465C"/>
    <w:rsid w:val="00A14711"/>
    <w:rsid w:val="00A218DF"/>
    <w:rsid w:val="00A21DDD"/>
    <w:rsid w:val="00A21FE4"/>
    <w:rsid w:val="00A22B00"/>
    <w:rsid w:val="00A23F5C"/>
    <w:rsid w:val="00A255D3"/>
    <w:rsid w:val="00A26279"/>
    <w:rsid w:val="00A272EA"/>
    <w:rsid w:val="00A34D40"/>
    <w:rsid w:val="00A41809"/>
    <w:rsid w:val="00A41B70"/>
    <w:rsid w:val="00A57CE5"/>
    <w:rsid w:val="00A66281"/>
    <w:rsid w:val="00A71645"/>
    <w:rsid w:val="00A81CA4"/>
    <w:rsid w:val="00A874AE"/>
    <w:rsid w:val="00A90A5C"/>
    <w:rsid w:val="00A914C4"/>
    <w:rsid w:val="00A91BC3"/>
    <w:rsid w:val="00A92748"/>
    <w:rsid w:val="00A976A2"/>
    <w:rsid w:val="00AA170C"/>
    <w:rsid w:val="00AA1C08"/>
    <w:rsid w:val="00AA3BD5"/>
    <w:rsid w:val="00AA498D"/>
    <w:rsid w:val="00AA609C"/>
    <w:rsid w:val="00AB0889"/>
    <w:rsid w:val="00AB4FED"/>
    <w:rsid w:val="00AC1631"/>
    <w:rsid w:val="00AC5ADE"/>
    <w:rsid w:val="00AD0DD6"/>
    <w:rsid w:val="00AD7994"/>
    <w:rsid w:val="00AE28C3"/>
    <w:rsid w:val="00AE3483"/>
    <w:rsid w:val="00AE3496"/>
    <w:rsid w:val="00AE4FC4"/>
    <w:rsid w:val="00AF1459"/>
    <w:rsid w:val="00AF5D5D"/>
    <w:rsid w:val="00AF6802"/>
    <w:rsid w:val="00B03456"/>
    <w:rsid w:val="00B0346E"/>
    <w:rsid w:val="00B10050"/>
    <w:rsid w:val="00B1141B"/>
    <w:rsid w:val="00B16FAD"/>
    <w:rsid w:val="00B20214"/>
    <w:rsid w:val="00B24D88"/>
    <w:rsid w:val="00B31304"/>
    <w:rsid w:val="00B51664"/>
    <w:rsid w:val="00B55FE1"/>
    <w:rsid w:val="00B65A69"/>
    <w:rsid w:val="00B66510"/>
    <w:rsid w:val="00B70AB3"/>
    <w:rsid w:val="00B70F8B"/>
    <w:rsid w:val="00B74E63"/>
    <w:rsid w:val="00B75A46"/>
    <w:rsid w:val="00B75A86"/>
    <w:rsid w:val="00B76A86"/>
    <w:rsid w:val="00B96C8E"/>
    <w:rsid w:val="00BA3F6A"/>
    <w:rsid w:val="00BB2D87"/>
    <w:rsid w:val="00BC2B3C"/>
    <w:rsid w:val="00BC3ACF"/>
    <w:rsid w:val="00BC5FEE"/>
    <w:rsid w:val="00BC6ACD"/>
    <w:rsid w:val="00BC79B7"/>
    <w:rsid w:val="00BD68E7"/>
    <w:rsid w:val="00BE1C9C"/>
    <w:rsid w:val="00BF1CA2"/>
    <w:rsid w:val="00BF4771"/>
    <w:rsid w:val="00BF4C6B"/>
    <w:rsid w:val="00C06303"/>
    <w:rsid w:val="00C069E6"/>
    <w:rsid w:val="00C14BF4"/>
    <w:rsid w:val="00C160C7"/>
    <w:rsid w:val="00C16A2E"/>
    <w:rsid w:val="00C23ED4"/>
    <w:rsid w:val="00C25BCA"/>
    <w:rsid w:val="00C25C55"/>
    <w:rsid w:val="00C265F9"/>
    <w:rsid w:val="00C3068D"/>
    <w:rsid w:val="00C42EB1"/>
    <w:rsid w:val="00C47E2D"/>
    <w:rsid w:val="00C52989"/>
    <w:rsid w:val="00C5569E"/>
    <w:rsid w:val="00C55731"/>
    <w:rsid w:val="00C61213"/>
    <w:rsid w:val="00C64C21"/>
    <w:rsid w:val="00C74637"/>
    <w:rsid w:val="00C75D89"/>
    <w:rsid w:val="00C77F14"/>
    <w:rsid w:val="00C94136"/>
    <w:rsid w:val="00C94F8A"/>
    <w:rsid w:val="00C96386"/>
    <w:rsid w:val="00CA0EA9"/>
    <w:rsid w:val="00CA0EB1"/>
    <w:rsid w:val="00CA2CA4"/>
    <w:rsid w:val="00CB112A"/>
    <w:rsid w:val="00CB263D"/>
    <w:rsid w:val="00CB630F"/>
    <w:rsid w:val="00CB7A60"/>
    <w:rsid w:val="00CD5BD8"/>
    <w:rsid w:val="00CD5E12"/>
    <w:rsid w:val="00CD723D"/>
    <w:rsid w:val="00CE2075"/>
    <w:rsid w:val="00CF56E6"/>
    <w:rsid w:val="00D056BB"/>
    <w:rsid w:val="00D11BF2"/>
    <w:rsid w:val="00D1743D"/>
    <w:rsid w:val="00D2114D"/>
    <w:rsid w:val="00D27E6F"/>
    <w:rsid w:val="00D32B39"/>
    <w:rsid w:val="00D33ACC"/>
    <w:rsid w:val="00D35CCF"/>
    <w:rsid w:val="00D40AD2"/>
    <w:rsid w:val="00D46EE6"/>
    <w:rsid w:val="00D51D6F"/>
    <w:rsid w:val="00D53C74"/>
    <w:rsid w:val="00D60113"/>
    <w:rsid w:val="00D61292"/>
    <w:rsid w:val="00D64CC4"/>
    <w:rsid w:val="00D64EE0"/>
    <w:rsid w:val="00D70FF0"/>
    <w:rsid w:val="00D72A68"/>
    <w:rsid w:val="00D76E6E"/>
    <w:rsid w:val="00D878FE"/>
    <w:rsid w:val="00D918F1"/>
    <w:rsid w:val="00DA378F"/>
    <w:rsid w:val="00DA4184"/>
    <w:rsid w:val="00DB57C5"/>
    <w:rsid w:val="00DC0CF3"/>
    <w:rsid w:val="00DC23DB"/>
    <w:rsid w:val="00DD3CD2"/>
    <w:rsid w:val="00DF4F05"/>
    <w:rsid w:val="00DF7BF4"/>
    <w:rsid w:val="00E03F26"/>
    <w:rsid w:val="00E07B76"/>
    <w:rsid w:val="00E314F6"/>
    <w:rsid w:val="00E345F9"/>
    <w:rsid w:val="00E62BA5"/>
    <w:rsid w:val="00E66D24"/>
    <w:rsid w:val="00E72013"/>
    <w:rsid w:val="00E84EB0"/>
    <w:rsid w:val="00E85914"/>
    <w:rsid w:val="00E9297A"/>
    <w:rsid w:val="00E934BB"/>
    <w:rsid w:val="00E94C98"/>
    <w:rsid w:val="00EA007A"/>
    <w:rsid w:val="00EA0285"/>
    <w:rsid w:val="00EA4CD4"/>
    <w:rsid w:val="00EA595F"/>
    <w:rsid w:val="00EA6271"/>
    <w:rsid w:val="00EB1228"/>
    <w:rsid w:val="00EC2FE4"/>
    <w:rsid w:val="00EC4A2C"/>
    <w:rsid w:val="00ED122F"/>
    <w:rsid w:val="00ED15BA"/>
    <w:rsid w:val="00ED1E9B"/>
    <w:rsid w:val="00ED324A"/>
    <w:rsid w:val="00ED3D55"/>
    <w:rsid w:val="00ED3D70"/>
    <w:rsid w:val="00ED543B"/>
    <w:rsid w:val="00EF2E0E"/>
    <w:rsid w:val="00EF3742"/>
    <w:rsid w:val="00F02571"/>
    <w:rsid w:val="00F124A8"/>
    <w:rsid w:val="00F17553"/>
    <w:rsid w:val="00F37ADF"/>
    <w:rsid w:val="00F43CEB"/>
    <w:rsid w:val="00F5170F"/>
    <w:rsid w:val="00F55163"/>
    <w:rsid w:val="00F556BF"/>
    <w:rsid w:val="00F56677"/>
    <w:rsid w:val="00F57892"/>
    <w:rsid w:val="00F67B7F"/>
    <w:rsid w:val="00F67FD9"/>
    <w:rsid w:val="00F7244A"/>
    <w:rsid w:val="00F77C64"/>
    <w:rsid w:val="00F8057D"/>
    <w:rsid w:val="00F8258D"/>
    <w:rsid w:val="00F91DBD"/>
    <w:rsid w:val="00F92861"/>
    <w:rsid w:val="00FA0766"/>
    <w:rsid w:val="00FA0BC4"/>
    <w:rsid w:val="00FB0FA9"/>
    <w:rsid w:val="00FB4A8B"/>
    <w:rsid w:val="00FB7079"/>
    <w:rsid w:val="00FC2197"/>
    <w:rsid w:val="00FC35D8"/>
    <w:rsid w:val="00FC51F4"/>
    <w:rsid w:val="00FD1BEB"/>
    <w:rsid w:val="00FD1C32"/>
    <w:rsid w:val="00FD47C1"/>
    <w:rsid w:val="00FE3EAD"/>
    <w:rsid w:val="00FE4EBB"/>
    <w:rsid w:val="00FF1973"/>
    <w:rsid w:val="00FF7FE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B077050"/>
  <w15:chartTrackingRefBased/>
  <w15:docId w15:val="{85A355A2-6245-9D47-9022-E091B889D0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kern w:val="24"/>
    </w:rPr>
  </w:style>
  <w:style w:type="paragraph" w:styleId="Heading1">
    <w:name w:val="heading 1"/>
    <w:basedOn w:val="Normal"/>
    <w:next w:val="Normal"/>
    <w:link w:val="Heading1Char"/>
    <w:uiPriority w:val="4"/>
    <w:qFormat/>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4"/>
    <w:unhideWhenUsed/>
    <w:qFormat/>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4"/>
    <w:unhideWhenUsed/>
    <w:qFormat/>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4"/>
    <w:unhideWhenUsed/>
    <w:qFormat/>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Pr>
      <w:color w:val="808080"/>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4"/>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4"/>
    <w:rPr>
      <w:rFonts w:asciiTheme="majorHAnsi" w:eastAsiaTheme="majorEastAsia" w:hAnsiTheme="majorHAnsi" w:cstheme="majorBidi"/>
      <w:b/>
      <w:bCs/>
      <w:kern w:val="24"/>
    </w:rPr>
  </w:style>
  <w:style w:type="paragraph" w:styleId="Title">
    <w:name w:val="Title"/>
    <w:basedOn w:val="Normal"/>
    <w:next w:val="Normal"/>
    <w:link w:val="TitleChar"/>
    <w:uiPriority w:val="1"/>
    <w:qFormat/>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uiPriority w:val="1"/>
    <w:rPr>
      <w:rFonts w:asciiTheme="majorHAnsi" w:eastAsiaTheme="majorEastAsia" w:hAnsiTheme="majorHAnsi" w:cstheme="majorBidi"/>
      <w:kern w:val="24"/>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4"/>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pPr>
      <w:spacing w:line="240" w:lineRule="auto"/>
      <w:ind w:firstLine="0"/>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kern w:val="24"/>
      <w:sz w:val="18"/>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pPr>
      <w:pBdr>
        <w:top w:val="single" w:sz="2" w:space="10" w:color="DDDDDD" w:themeColor="accent1" w:shadow="1"/>
        <w:left w:val="single" w:sz="2" w:space="10" w:color="DDDDDD" w:themeColor="accent1" w:shadow="1"/>
        <w:bottom w:val="single" w:sz="2" w:space="10" w:color="DDDDDD" w:themeColor="accent1" w:shadow="1"/>
        <w:right w:val="single" w:sz="2" w:space="10" w:color="DDDDDD" w:themeColor="accent1" w:shadow="1"/>
      </w:pBdr>
      <w:ind w:left="1152" w:right="1152" w:firstLine="0"/>
    </w:pPr>
    <w:rPr>
      <w:i/>
      <w:iCs/>
      <w:color w:val="DDDDDD" w:themeColor="accent1"/>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pPr>
      <w:spacing w:after="120"/>
      <w:ind w:firstLine="0"/>
    </w:pPr>
    <w:rPr>
      <w:sz w:val="16"/>
      <w:szCs w:val="16"/>
    </w:rPr>
  </w:style>
  <w:style w:type="character" w:customStyle="1" w:styleId="BodyText3Char">
    <w:name w:val="Body Text 3 Char"/>
    <w:basedOn w:val="DefaultParagraphFont"/>
    <w:link w:val="BodyText3"/>
    <w:uiPriority w:val="99"/>
    <w:semiHidden/>
    <w:rPr>
      <w:kern w:val="24"/>
      <w:sz w:val="16"/>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pPr>
      <w:spacing w:after="120"/>
      <w:ind w:left="360" w:firstLine="0"/>
    </w:pPr>
    <w:rPr>
      <w:sz w:val="16"/>
      <w:szCs w:val="16"/>
    </w:rPr>
  </w:style>
  <w:style w:type="character" w:customStyle="1" w:styleId="BodyTextIndent3Char">
    <w:name w:val="Body Text Indent 3 Char"/>
    <w:basedOn w:val="DefaultParagraphFont"/>
    <w:link w:val="BodyTextIndent3"/>
    <w:uiPriority w:val="99"/>
    <w:semiHidden/>
    <w:rPr>
      <w:kern w:val="24"/>
      <w:sz w:val="16"/>
      <w:szCs w:val="16"/>
    </w:rPr>
  </w:style>
  <w:style w:type="paragraph" w:styleId="Caption">
    <w:name w:val="caption"/>
    <w:basedOn w:val="Normal"/>
    <w:next w:val="Normal"/>
    <w:uiPriority w:val="35"/>
    <w:unhideWhenUsed/>
    <w:qFormat/>
    <w:pPr>
      <w:spacing w:after="200" w:line="240" w:lineRule="auto"/>
      <w:ind w:firstLine="0"/>
    </w:pPr>
    <w:rPr>
      <w:i/>
      <w:iCs/>
      <w:color w:val="000000" w:themeColor="text2"/>
      <w:sz w:val="18"/>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pPr>
      <w:spacing w:line="240" w:lineRule="auto"/>
      <w:ind w:firstLine="0"/>
    </w:pPr>
    <w:rPr>
      <w:sz w:val="20"/>
      <w:szCs w:val="20"/>
    </w:rPr>
  </w:style>
  <w:style w:type="character" w:customStyle="1" w:styleId="CommentTextChar">
    <w:name w:val="Comment Text Char"/>
    <w:basedOn w:val="DefaultParagraphFont"/>
    <w:link w:val="CommentText"/>
    <w:uiPriority w:val="99"/>
    <w:semiHidden/>
    <w:rPr>
      <w:kern w:val="24"/>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pPr>
      <w:spacing w:line="240" w:lineRule="auto"/>
      <w:ind w:firstLine="0"/>
    </w:pPr>
    <w:rPr>
      <w:rFonts w:ascii="Segoe UI" w:hAnsi="Segoe UI"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kern w:val="24"/>
      <w:sz w:val="16"/>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pPr>
      <w:spacing w:line="240" w:lineRule="auto"/>
    </w:pPr>
    <w:rPr>
      <w:sz w:val="20"/>
      <w:szCs w:val="20"/>
    </w:rPr>
  </w:style>
  <w:style w:type="character" w:customStyle="1" w:styleId="FootnoteTextChar">
    <w:name w:val="Footnote Text Char"/>
    <w:basedOn w:val="DefaultParagraphFont"/>
    <w:link w:val="FootnoteText"/>
    <w:uiPriority w:val="99"/>
    <w:semiHidden/>
    <w:rPr>
      <w:kern w:val="24"/>
      <w:sz w:val="20"/>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Footer">
    <w:name w:val="footer"/>
    <w:basedOn w:val="Normal"/>
    <w:link w:val="FooterChar"/>
    <w:uiPriority w:val="99"/>
    <w:unhideWhenUsed/>
    <w:pPr>
      <w:tabs>
        <w:tab w:val="center" w:pos="4680"/>
        <w:tab w:val="right" w:pos="9360"/>
      </w:tabs>
      <w:spacing w:line="240" w:lineRule="auto"/>
      <w:ind w:firstLine="0"/>
    </w:pPr>
  </w:style>
  <w:style w:type="character" w:customStyle="1" w:styleId="FooterChar">
    <w:name w:val="Footer Char"/>
    <w:basedOn w:val="DefaultParagraphFont"/>
    <w:link w:val="Footer"/>
    <w:uiPriority w:val="99"/>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kern w:val="24"/>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kern w:val="24"/>
      <w:sz w:val="21"/>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pPr>
      <w:spacing w:line="240" w:lineRule="auto"/>
      <w:ind w:firstLine="0"/>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Pr>
      <w:rFonts w:ascii="Consolas" w:hAnsi="Consolas" w:cs="Consolas"/>
      <w:kern w:val="24"/>
      <w:sz w:val="20"/>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pPr>
      <w:pBdr>
        <w:top w:val="single" w:sz="4" w:space="10" w:color="DDDDDD" w:themeColor="accent1"/>
        <w:bottom w:val="single" w:sz="4" w:space="10" w:color="DDDDDD" w:themeColor="accent1"/>
      </w:pBdr>
      <w:spacing w:before="360" w:after="360"/>
      <w:ind w:left="864" w:right="864" w:firstLine="0"/>
      <w:jc w:val="center"/>
    </w:pPr>
    <w:rPr>
      <w:i/>
      <w:iCs/>
      <w:color w:val="DDDDDD" w:themeColor="accent1"/>
    </w:rPr>
  </w:style>
  <w:style w:type="character" w:customStyle="1" w:styleId="IntenseQuoteChar">
    <w:name w:val="Intense Quote Char"/>
    <w:basedOn w:val="DefaultParagraphFont"/>
    <w:link w:val="IntenseQuote"/>
    <w:uiPriority w:val="30"/>
    <w:semiHidden/>
    <w:rPr>
      <w:i/>
      <w:iCs/>
      <w:color w:val="DDDDDD" w:themeColor="accent1"/>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firstLine="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MacroTextChar">
    <w:name w:val="Macro Text Char"/>
    <w:basedOn w:val="DefaultParagraphFont"/>
    <w:link w:val="MacroText"/>
    <w:uiPriority w:val="99"/>
    <w:semiHidden/>
    <w:rPr>
      <w:rFonts w:ascii="Consolas" w:hAnsi="Consolas" w:cs="Consolas"/>
      <w:kern w:val="24"/>
      <w:sz w:val="20"/>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pPr>
      <w:spacing w:line="240" w:lineRule="auto"/>
      <w:ind w:firstLine="0"/>
    </w:pPr>
    <w:rPr>
      <w:rFonts w:ascii="Consolas" w:hAnsi="Consolas" w:cs="Consolas"/>
      <w:sz w:val="21"/>
      <w:szCs w:val="21"/>
    </w:rPr>
  </w:style>
  <w:style w:type="character" w:customStyle="1" w:styleId="PlainTextChar">
    <w:name w:val="Plain Text Char"/>
    <w:basedOn w:val="DefaultParagraphFont"/>
    <w:link w:val="PlainText"/>
    <w:uiPriority w:val="99"/>
    <w:semiHidden/>
    <w:rPr>
      <w:rFonts w:ascii="Consolas" w:hAnsi="Consolas" w:cs="Consolas"/>
      <w:kern w:val="24"/>
      <w:sz w:val="21"/>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customStyle="1" w:styleId="Title2">
    <w:name w:val="Title 2"/>
    <w:basedOn w:val="Normal"/>
    <w:uiPriority w:val="1"/>
    <w:qFormat/>
    <w:pPr>
      <w:ind w:firstLine="0"/>
      <w:jc w:val="center"/>
    </w:p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99"/>
    <w:unhideWhenUsed/>
    <w:qFormat/>
    <w:rPr>
      <w:vertAlign w:val="superscript"/>
    </w:rPr>
  </w:style>
  <w:style w:type="table" w:customStyle="1" w:styleId="APAReport">
    <w:name w:val="APA Report"/>
    <w:basedOn w:val="Table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OCHeading">
    <w:name w:val="TOC Heading"/>
    <w:basedOn w:val="Heading1"/>
    <w:next w:val="Normal"/>
    <w:uiPriority w:val="38"/>
    <w:unhideWhenUsed/>
    <w:qFormat/>
    <w:pPr>
      <w:keepNext w:val="0"/>
      <w:keepLines w:val="0"/>
      <w:pageBreakBefore/>
      <w:outlineLvl w:val="9"/>
    </w:pPr>
    <w:rPr>
      <w:b w:val="0"/>
      <w:bCs w:val="0"/>
      <w:kern w:val="0"/>
      <w:szCs w:val="32"/>
      <w:lang w:eastAsia="en-U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40"/>
    </w:pPr>
  </w:style>
  <w:style w:type="paragraph" w:styleId="TOC3">
    <w:name w:val="toc 3"/>
    <w:basedOn w:val="Normal"/>
    <w:next w:val="Normal"/>
    <w:autoRedefine/>
    <w:uiPriority w:val="39"/>
    <w:unhideWhenUsed/>
    <w:pPr>
      <w:spacing w:after="100"/>
      <w:ind w:left="480"/>
    </w:pPr>
  </w:style>
  <w:style w:type="character" w:styleId="Hyperlink">
    <w:name w:val="Hyperlink"/>
    <w:basedOn w:val="DefaultParagraphFont"/>
    <w:uiPriority w:val="99"/>
    <w:unhideWhenUsed/>
    <w:rPr>
      <w:color w:val="5F5F5F" w:themeColor="hyperlink"/>
      <w:u w:val="single"/>
    </w:rPr>
  </w:style>
  <w:style w:type="character" w:styleId="CommentReference">
    <w:name w:val="annotation reference"/>
    <w:basedOn w:val="DefaultParagraphFont"/>
    <w:uiPriority w:val="99"/>
    <w:semiHidden/>
    <w:unhideWhenUsed/>
    <w:rsid w:val="00CA2CA4"/>
    <w:rPr>
      <w:sz w:val="16"/>
      <w:szCs w:val="16"/>
    </w:rPr>
  </w:style>
  <w:style w:type="character" w:styleId="UnresolvedMention">
    <w:name w:val="Unresolved Mention"/>
    <w:basedOn w:val="DefaultParagraphFont"/>
    <w:uiPriority w:val="99"/>
    <w:semiHidden/>
    <w:unhideWhenUsed/>
    <w:rsid w:val="003A675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99588112">
      <w:bodyDiv w:val="1"/>
      <w:marLeft w:val="0"/>
      <w:marRight w:val="0"/>
      <w:marTop w:val="0"/>
      <w:marBottom w:val="0"/>
      <w:divBdr>
        <w:top w:val="none" w:sz="0" w:space="0" w:color="auto"/>
        <w:left w:val="none" w:sz="0" w:space="0" w:color="auto"/>
        <w:bottom w:val="none" w:sz="0" w:space="0" w:color="auto"/>
        <w:right w:val="none" w:sz="0" w:space="0" w:color="auto"/>
      </w:divBdr>
      <w:divsChild>
        <w:div w:id="1758551831">
          <w:marLeft w:val="480"/>
          <w:marRight w:val="0"/>
          <w:marTop w:val="0"/>
          <w:marBottom w:val="0"/>
          <w:divBdr>
            <w:top w:val="none" w:sz="0" w:space="0" w:color="auto"/>
            <w:left w:val="none" w:sz="0" w:space="0" w:color="auto"/>
            <w:bottom w:val="none" w:sz="0" w:space="0" w:color="auto"/>
            <w:right w:val="none" w:sz="0" w:space="0" w:color="auto"/>
          </w:divBdr>
          <w:divsChild>
            <w:div w:id="60496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1415026">
      <w:bodyDiv w:val="1"/>
      <w:marLeft w:val="0"/>
      <w:marRight w:val="0"/>
      <w:marTop w:val="0"/>
      <w:marBottom w:val="0"/>
      <w:divBdr>
        <w:top w:val="none" w:sz="0" w:space="0" w:color="auto"/>
        <w:left w:val="none" w:sz="0" w:space="0" w:color="auto"/>
        <w:bottom w:val="none" w:sz="0" w:space="0" w:color="auto"/>
        <w:right w:val="none" w:sz="0" w:space="0" w:color="auto"/>
      </w:divBdr>
      <w:divsChild>
        <w:div w:id="178400267">
          <w:marLeft w:val="480"/>
          <w:marRight w:val="0"/>
          <w:marTop w:val="0"/>
          <w:marBottom w:val="0"/>
          <w:divBdr>
            <w:top w:val="none" w:sz="0" w:space="0" w:color="auto"/>
            <w:left w:val="none" w:sz="0" w:space="0" w:color="auto"/>
            <w:bottom w:val="none" w:sz="0" w:space="0" w:color="auto"/>
            <w:right w:val="none" w:sz="0" w:space="0" w:color="auto"/>
          </w:divBdr>
          <w:divsChild>
            <w:div w:id="203885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3055783">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33680165">
      <w:bodyDiv w:val="1"/>
      <w:marLeft w:val="0"/>
      <w:marRight w:val="0"/>
      <w:marTop w:val="0"/>
      <w:marBottom w:val="0"/>
      <w:divBdr>
        <w:top w:val="none" w:sz="0" w:space="0" w:color="auto"/>
        <w:left w:val="none" w:sz="0" w:space="0" w:color="auto"/>
        <w:bottom w:val="none" w:sz="0" w:space="0" w:color="auto"/>
        <w:right w:val="none" w:sz="0" w:space="0" w:color="auto"/>
      </w:divBdr>
      <w:divsChild>
        <w:div w:id="1126386913">
          <w:marLeft w:val="480"/>
          <w:marRight w:val="0"/>
          <w:marTop w:val="0"/>
          <w:marBottom w:val="0"/>
          <w:divBdr>
            <w:top w:val="none" w:sz="0" w:space="0" w:color="auto"/>
            <w:left w:val="none" w:sz="0" w:space="0" w:color="auto"/>
            <w:bottom w:val="none" w:sz="0" w:space="0" w:color="auto"/>
            <w:right w:val="none" w:sz="0" w:space="0" w:color="auto"/>
          </w:divBdr>
          <w:divsChild>
            <w:div w:id="17966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hyperlink" Target="https://doi.org/10.1007/s10798-021-09654-w" TargetMode="External"/><Relationship Id="rId26" Type="http://schemas.openxmlformats.org/officeDocument/2006/relationships/customXml" Target="../customXml/item3.xml"/><Relationship Id="rId3" Type="http://schemas.openxmlformats.org/officeDocument/2006/relationships/numbering" Target="numbering.xml"/><Relationship Id="rId21" Type="http://schemas.openxmlformats.org/officeDocument/2006/relationships/header" Target="header2.xml"/><Relationship Id="rId7" Type="http://schemas.openxmlformats.org/officeDocument/2006/relationships/footnotes" Target="footnotes.xml"/><Relationship Id="rId12" Type="http://schemas.microsoft.com/office/2018/08/relationships/commentsExtensible" Target="commentsExtensible.xml"/><Relationship Id="rId17" Type="http://schemas.openxmlformats.org/officeDocument/2006/relationships/image" Target="media/image5.tiff"/><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tiff"/><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3.tiff"/><Relationship Id="rId23" Type="http://schemas.microsoft.com/office/2011/relationships/people" Target="people.xml"/><Relationship Id="rId28" Type="http://schemas.openxmlformats.org/officeDocument/2006/relationships/customXml" Target="../customXml/item5.xml"/><Relationship Id="rId10" Type="http://schemas.microsoft.com/office/2011/relationships/commentsExtended" Target="commentsExtended.xml"/><Relationship Id="rId19" Type="http://schemas.openxmlformats.org/officeDocument/2006/relationships/hyperlink" Target="https://www.advance-he.ac.uk/degree-standards-project/calibration-academic-standards" TargetMode="Externa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emf"/><Relationship Id="rId22" Type="http://schemas.openxmlformats.org/officeDocument/2006/relationships/fontTable" Target="fontTable.xml"/><Relationship Id="rId27" Type="http://schemas.openxmlformats.org/officeDocument/2006/relationships/customXml" Target="../customXml/item4.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1AF99DDD2384B41AE632F6C1503924E"/>
        <w:category>
          <w:name w:val="General"/>
          <w:gallery w:val="placeholder"/>
        </w:category>
        <w:types>
          <w:type w:val="bbPlcHdr"/>
        </w:types>
        <w:behaviors>
          <w:behavior w:val="content"/>
        </w:behaviors>
        <w:guid w:val="{7D2975EB-1A92-B046-BFD7-A32703B221F9}"/>
      </w:docPartPr>
      <w:docPartBody>
        <w:p w:rsidR="00FC3C88" w:rsidRDefault="00FC3C88">
          <w:pPr>
            <w:pStyle w:val="31AF99DDD2384B41AE632F6C1503924E"/>
          </w:pPr>
          <w:r>
            <w:t>[Title Here, up to 12 Words, on One to Two Lines]</w:t>
          </w:r>
        </w:p>
      </w:docPartBody>
    </w:docPart>
    <w:docPart>
      <w:docPartPr>
        <w:name w:val="5769E82AEFEE88409D6943BD0E22F057"/>
        <w:category>
          <w:name w:val="General"/>
          <w:gallery w:val="placeholder"/>
        </w:category>
        <w:types>
          <w:type w:val="bbPlcHdr"/>
        </w:types>
        <w:behaviors>
          <w:behavior w:val="content"/>
        </w:behaviors>
        <w:guid w:val="{11EE2EBD-F34D-DE40-A7C4-9D4EDE292546}"/>
      </w:docPartPr>
      <w:docPartBody>
        <w:p w:rsidR="00FC3C88" w:rsidRDefault="00FC3C88">
          <w:pPr>
            <w:pStyle w:val="5769E82AEFEE88409D6943BD0E22F057"/>
          </w:pPr>
          <w:r>
            <w:t>[Place all tables for your paper in a tables section, following references (and, if applicable, footnotes).  Start a new page for each table, include a table number and table title for each, as shown on this page.  All explanatory text appears in a table note that follows the table, such as this one.  Use the Table/Figure style to get the spacing between table and note.  Tables in APA format can use single or 1.5 line spacing.  Include a heading for every row and column, even if the content seems obvious.  To insert a table, on the Insert tab, tap Table.  New tables that you create in this document use APA format by default.]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0000000000000000000"/>
    <w:charset w:val="86"/>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3C88"/>
    <w:rsid w:val="002E4D19"/>
    <w:rsid w:val="003E56D6"/>
    <w:rsid w:val="00625DAF"/>
    <w:rsid w:val="00742AE9"/>
    <w:rsid w:val="008E04CC"/>
    <w:rsid w:val="0091538E"/>
    <w:rsid w:val="00926DF7"/>
    <w:rsid w:val="009838EB"/>
    <w:rsid w:val="009A79FA"/>
    <w:rsid w:val="009F6EB0"/>
    <w:rsid w:val="00A33567"/>
    <w:rsid w:val="00AE01F5"/>
    <w:rsid w:val="00AE6BF9"/>
    <w:rsid w:val="00AF477A"/>
    <w:rsid w:val="00D13687"/>
    <w:rsid w:val="00F035B1"/>
    <w:rsid w:val="00F87153"/>
    <w:rsid w:val="00FC3C8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4"/>
    <w:unhideWhenUsed/>
    <w:qFormat/>
    <w:pPr>
      <w:keepNext/>
      <w:keepLines/>
      <w:spacing w:line="480" w:lineRule="auto"/>
      <w:ind w:firstLine="720"/>
      <w:outlineLvl w:val="2"/>
    </w:pPr>
    <w:rPr>
      <w:rFonts w:asciiTheme="majorHAnsi" w:eastAsiaTheme="majorEastAsia" w:hAnsiTheme="majorHAnsi" w:cstheme="majorBidi"/>
      <w:b/>
      <w:bCs/>
      <w:kern w:val="24"/>
      <w:lang w:eastAsia="ja-JP"/>
    </w:rPr>
  </w:style>
  <w:style w:type="paragraph" w:styleId="Heading4">
    <w:name w:val="heading 4"/>
    <w:basedOn w:val="Normal"/>
    <w:next w:val="Normal"/>
    <w:link w:val="Heading4Char"/>
    <w:uiPriority w:val="4"/>
    <w:unhideWhenUsed/>
    <w:qFormat/>
    <w:pPr>
      <w:keepNext/>
      <w:keepLines/>
      <w:spacing w:line="480" w:lineRule="auto"/>
      <w:ind w:firstLine="720"/>
      <w:outlineLvl w:val="3"/>
    </w:pPr>
    <w:rPr>
      <w:rFonts w:asciiTheme="majorHAnsi" w:eastAsiaTheme="majorEastAsia" w:hAnsiTheme="majorHAnsi" w:cstheme="majorBidi"/>
      <w:b/>
      <w:bCs/>
      <w:i/>
      <w:iCs/>
      <w:kern w:val="24"/>
      <w:lang w:eastAsia="ja-JP"/>
    </w:rPr>
  </w:style>
  <w:style w:type="paragraph" w:styleId="Heading5">
    <w:name w:val="heading 5"/>
    <w:basedOn w:val="Normal"/>
    <w:next w:val="Normal"/>
    <w:link w:val="Heading5Char"/>
    <w:uiPriority w:val="4"/>
    <w:unhideWhenUsed/>
    <w:qFormat/>
    <w:pPr>
      <w:keepNext/>
      <w:keepLines/>
      <w:spacing w:line="480" w:lineRule="auto"/>
      <w:ind w:firstLine="720"/>
      <w:outlineLvl w:val="4"/>
    </w:pPr>
    <w:rPr>
      <w:rFonts w:asciiTheme="majorHAnsi" w:eastAsiaTheme="majorEastAsia" w:hAnsiTheme="majorHAnsi" w:cstheme="majorBidi"/>
      <w:i/>
      <w:iCs/>
      <w:kern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1AF99DDD2384B41AE632F6C1503924E">
    <w:name w:val="31AF99DDD2384B41AE632F6C1503924E"/>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4"/>
    <w:rPr>
      <w:rFonts w:asciiTheme="majorHAnsi" w:eastAsiaTheme="majorEastAsia" w:hAnsiTheme="majorHAnsi" w:cstheme="majorBidi"/>
      <w:b/>
      <w:bCs/>
      <w:kern w:val="24"/>
      <w:lang w:eastAsia="ja-JP"/>
    </w:rPr>
  </w:style>
  <w:style w:type="character" w:customStyle="1" w:styleId="Heading4Char">
    <w:name w:val="Heading 4 Char"/>
    <w:basedOn w:val="DefaultParagraphFont"/>
    <w:link w:val="Heading4"/>
    <w:uiPriority w:val="4"/>
    <w:rPr>
      <w:rFonts w:asciiTheme="majorHAnsi" w:eastAsiaTheme="majorEastAsia" w:hAnsiTheme="majorHAnsi" w:cstheme="majorBidi"/>
      <w:b/>
      <w:bCs/>
      <w:i/>
      <w:iCs/>
      <w:kern w:val="24"/>
      <w:lang w:eastAsia="ja-JP"/>
    </w:rPr>
  </w:style>
  <w:style w:type="character" w:customStyle="1" w:styleId="Heading5Char">
    <w:name w:val="Heading 5 Char"/>
    <w:basedOn w:val="DefaultParagraphFont"/>
    <w:link w:val="Heading5"/>
    <w:uiPriority w:val="4"/>
    <w:rPr>
      <w:rFonts w:asciiTheme="majorHAnsi" w:eastAsiaTheme="majorEastAsia" w:hAnsiTheme="majorHAnsi" w:cstheme="majorBidi"/>
      <w:i/>
      <w:iCs/>
      <w:kern w:val="24"/>
      <w:lang w:eastAsia="ja-JP"/>
    </w:rPr>
  </w:style>
  <w:style w:type="paragraph" w:styleId="Bibliography">
    <w:name w:val="Bibliography"/>
    <w:basedOn w:val="Normal"/>
    <w:next w:val="Normal"/>
    <w:uiPriority w:val="37"/>
    <w:semiHidden/>
    <w:unhideWhenUsed/>
  </w:style>
  <w:style w:type="paragraph" w:customStyle="1" w:styleId="5769E82AEFEE88409D6943BD0E22F057">
    <w:name w:val="5769E82AEFEE88409D6943BD0E22F057"/>
  </w:style>
  <w:style w:type="character" w:styleId="PlaceholderText">
    <w:name w:val="Placeholder Text"/>
    <w:basedOn w:val="DefaultParagraphFont"/>
    <w:uiPriority w:val="99"/>
    <w:semiHidden/>
    <w:rsid w:val="00926DF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A1CDF51-5354-1845-B434-E9FFD4E4D101}">
  <we:reference id="wa200001011" version="1.1.0.0" store="en-001" storeType="OMEX"/>
  <we:alternateReferences>
    <we:reference id="WA200001011"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Constructing scales of complex objects</Abstract>
  <CompanyAddress/>
  <CompanyPhone/>
  <CompanyFax/>
  <CompanyEmail/>
</CoverPageProperties>
</file>

<file path=customXml/item2.xml><?xml version="1.0" encoding="utf-8"?>
<b:Sources xmlns:b="http://schemas.openxmlformats.org/officeDocument/2006/bibliography" SelectedStyle="\APASixthEditionOfficeOnline.xsl" StyleName="APA" Version="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1</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2</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3352AD18CF0C984DA7E63E209549DCF8" ma:contentTypeVersion="10" ma:contentTypeDescription="Create a new document." ma:contentTypeScope="" ma:versionID="be1fccd3d952365758d943dd2aeccc0d">
  <xsd:schema xmlns:xsd="http://www.w3.org/2001/XMLSchema" xmlns:xs="http://www.w3.org/2001/XMLSchema" xmlns:p="http://schemas.microsoft.com/office/2006/metadata/properties" xmlns:ns2="cf1c6625-b432-47ce-9809-85c92c0fea50" xmlns:ns3="be4b1b58-ad14-4d3d-90cc-b22341928211" targetNamespace="http://schemas.microsoft.com/office/2006/metadata/properties" ma:root="true" ma:fieldsID="c19e7490a18f9866a58370fdd6d44c6a" ns2:_="" ns3:_="">
    <xsd:import namespace="cf1c6625-b432-47ce-9809-85c92c0fea50"/>
    <xsd:import namespace="be4b1b58-ad14-4d3d-90cc-b22341928211"/>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1c6625-b432-47ce-9809-85c92c0fea5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e4b1b58-ad14-4d3d-90cc-b2234192821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BA7DA45-3AB7-6B42-AE06-49E7D586E749}">
  <ds:schemaRefs>
    <ds:schemaRef ds:uri="http://schemas.openxmlformats.org/officeDocument/2006/bibliography"/>
  </ds:schemaRefs>
</ds:datastoreItem>
</file>

<file path=customXml/itemProps3.xml><?xml version="1.0" encoding="utf-8"?>
<ds:datastoreItem xmlns:ds="http://schemas.openxmlformats.org/officeDocument/2006/customXml" ds:itemID="{09912C0B-5C8B-418C-B7FA-12AAF020F26D}"/>
</file>

<file path=customXml/itemProps4.xml><?xml version="1.0" encoding="utf-8"?>
<ds:datastoreItem xmlns:ds="http://schemas.openxmlformats.org/officeDocument/2006/customXml" ds:itemID="{0A7E92B5-E762-432C-A297-6154F36D17A2}"/>
</file>

<file path=customXml/itemProps5.xml><?xml version="1.0" encoding="utf-8"?>
<ds:datastoreItem xmlns:ds="http://schemas.openxmlformats.org/officeDocument/2006/customXml" ds:itemID="{FE6F67A5-5944-48D5-9A97-1F2F7420D731}"/>
</file>

<file path=docProps/app.xml><?xml version="1.0" encoding="utf-8"?>
<Properties xmlns="http://schemas.openxmlformats.org/officeDocument/2006/extended-properties" xmlns:vt="http://schemas.openxmlformats.org/officeDocument/2006/docPropsVTypes">
  <Template>Normal.dotm</Template>
  <TotalTime>2</TotalTime>
  <Pages>32</Pages>
  <Words>13782</Words>
  <Characters>78559</Characters>
  <Application>Microsoft Office Word</Application>
  <DocSecurity>0</DocSecurity>
  <Lines>654</Lines>
  <Paragraphs>184</Paragraphs>
  <ScaleCrop>false</ScaleCrop>
  <HeadingPairs>
    <vt:vector size="2" baseType="variant">
      <vt:variant>
        <vt:lpstr>Title</vt:lpstr>
      </vt:variant>
      <vt:variant>
        <vt:i4>1</vt:i4>
      </vt:variant>
    </vt:vector>
  </HeadingPairs>
  <TitlesOfParts>
    <vt:vector size="1" baseType="lpstr">
      <vt:lpstr>Constructing scales of complex objects using comparative judgement experiments</vt:lpstr>
    </vt:vector>
  </TitlesOfParts>
  <Company/>
  <LinksUpToDate>false</LinksUpToDate>
  <CharactersWithSpaces>92157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Constructing scales of complex objects using comparative judgement methods</dc:title>
  <dc:subject/>
  <dc:creator>Ben Davies</dc:creator>
  <cp:keywords/>
  <dc:description/>
  <cp:lastModifiedBy>KINNEAR George</cp:lastModifiedBy>
  <cp:revision>2</cp:revision>
  <dcterms:created xsi:type="dcterms:W3CDTF">2021-04-26T11:12:00Z</dcterms:created>
  <dcterms:modified xsi:type="dcterms:W3CDTF">2021-04-26T11:12:00Z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TF10002067</vt:lpwstr>
  </property>
  <property fmtid="{D5CDD505-2E9C-101B-9397-08002B2CF9AE}" pid="3" name="grammarly_documentId">
    <vt:lpwstr>documentId_177</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 11th edition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7th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 6th edition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Document_1">
    <vt:lpwstr>True</vt:lpwstr>
  </property>
  <property fmtid="{D5CDD505-2E9C-101B-9397-08002B2CF9AE}" pid="25" name="Mendeley Unique User Id_1">
    <vt:lpwstr>354d0796-c24c-3eed-b49d-ddb3f9c1dda7</vt:lpwstr>
  </property>
  <property fmtid="{D5CDD505-2E9C-101B-9397-08002B2CF9AE}" pid="26" name="Mendeley Citation Style_1">
    <vt:lpwstr>http://www.zotero.org/styles/apa</vt:lpwstr>
  </property>
  <property fmtid="{D5CDD505-2E9C-101B-9397-08002B2CF9AE}" pid="27" name="ContentTypeId">
    <vt:lpwstr>0x0101003352AD18CF0C984DA7E63E209549DCF8</vt:lpwstr>
  </property>
</Properties>
</file>